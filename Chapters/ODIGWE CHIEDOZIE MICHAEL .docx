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34"/>
          <w:szCs w:val="34"/>
        </w:rPr>
      </w:pPr>
      <w:bookmarkStart w:colFirst="0" w:colLast="0" w:name="_ikds2p35bgax" w:id="0"/>
      <w:bookmarkEnd w:id="0"/>
      <w:r w:rsidDel="00000000" w:rsidR="00000000" w:rsidRPr="00000000">
        <w:rPr>
          <w:sz w:val="34"/>
          <w:szCs w:val="34"/>
          <w:rtl w:val="0"/>
        </w:rPr>
        <w:t xml:space="preserve">PROJECT TOPIC: </w:t>
      </w:r>
    </w:p>
    <w:p w:rsidR="00000000" w:rsidDel="00000000" w:rsidP="00000000" w:rsidRDefault="00000000" w:rsidRPr="00000000" w14:paraId="00000002">
      <w:pPr>
        <w:pStyle w:val="Heading1"/>
        <w:jc w:val="center"/>
        <w:rPr>
          <w:rFonts w:ascii="Times New Roman" w:cs="Times New Roman" w:eastAsia="Times New Roman" w:hAnsi="Times New Roman"/>
          <w:b w:val="1"/>
        </w:rPr>
      </w:pPr>
      <w:bookmarkStart w:colFirst="0" w:colLast="0" w:name="_aanf75d3jpwh" w:id="1"/>
      <w:bookmarkEnd w:id="1"/>
      <w:r w:rsidDel="00000000" w:rsidR="00000000" w:rsidRPr="00000000">
        <w:rPr>
          <w:sz w:val="34"/>
          <w:szCs w:val="34"/>
          <w:rtl w:val="0"/>
        </w:rPr>
        <w:t xml:space="preserve">DEVELOPMENT AND IMPLEMENTATION OF AN AI-DRIVEN STATIC AND DYNAMIC MALWARE CLASSIFIER</w:t>
      </w:r>
      <w:r w:rsidDel="00000000" w:rsidR="00000000" w:rsidRPr="00000000">
        <w:rPr>
          <w:rtl w:val="0"/>
        </w:rPr>
        <w:t xml:space="preserv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03">
      <w:pPr>
        <w:rPr/>
        <w:pPrChange w:author="Ifeanyi Eluemelem" w:id="0" w:date="2025-10-03T02:37:57Z">
          <w:pPr/>
        </w:pPrChange>
      </w:pPr>
      <w:r w:rsidDel="00000000" w:rsidR="00000000" w:rsidRPr="00000000">
        <w:rPr>
          <w:rtl w:val="0"/>
        </w:rPr>
      </w:r>
    </w:p>
    <w:p w:rsidR="00000000" w:rsidDel="00000000" w:rsidP="00000000" w:rsidRDefault="00000000" w:rsidRPr="00000000" w14:paraId="00000004">
      <w:pPr>
        <w:pStyle w:val="Heading1"/>
        <w:jc w:val="center"/>
        <w:rPr>
          <w:rFonts w:ascii="Times New Roman" w:cs="Times New Roman" w:eastAsia="Times New Roman" w:hAnsi="Times New Roman"/>
          <w:b w:val="1"/>
          <w:sz w:val="24"/>
          <w:szCs w:val="24"/>
        </w:rPr>
      </w:pPr>
      <w:bookmarkStart w:colFirst="0" w:colLast="0" w:name="_1sr76ssl4mww" w:id="2"/>
      <w:bookmarkEnd w:id="2"/>
      <w:r w:rsidDel="00000000" w:rsidR="00000000" w:rsidRPr="00000000">
        <w:rPr>
          <w:rFonts w:ascii="Times New Roman" w:cs="Times New Roman" w:eastAsia="Times New Roman" w:hAnsi="Times New Roman"/>
          <w:b w:val="1"/>
          <w:sz w:val="24"/>
          <w:szCs w:val="24"/>
          <w:rtl w:val="0"/>
        </w:rPr>
        <w:t xml:space="preserve">CHAPTER ONE</w:t>
      </w:r>
    </w:p>
    <w:p w:rsidR="00000000" w:rsidDel="00000000" w:rsidP="00000000" w:rsidRDefault="00000000" w:rsidRPr="00000000" w14:paraId="00000005">
      <w:pPr>
        <w:pStyle w:val="Heading1"/>
        <w:jc w:val="center"/>
        <w:rPr>
          <w:rFonts w:ascii="Times New Roman" w:cs="Times New Roman" w:eastAsia="Times New Roman" w:hAnsi="Times New Roman"/>
          <w:b w:val="1"/>
          <w:sz w:val="24"/>
          <w:szCs w:val="24"/>
        </w:rPr>
      </w:pPr>
      <w:bookmarkStart w:colFirst="0" w:colLast="0" w:name="_91cvgtdzaqys" w:id="3"/>
      <w:bookmarkEnd w:id="3"/>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6">
      <w:pPr>
        <w:pStyle w:val="Heading1"/>
        <w:jc w:val="left"/>
        <w:rPr>
          <w:rFonts w:ascii="Times New Roman" w:cs="Times New Roman" w:eastAsia="Times New Roman" w:hAnsi="Times New Roman"/>
          <w:b w:val="1"/>
          <w:sz w:val="24"/>
          <w:szCs w:val="24"/>
        </w:rPr>
      </w:pPr>
      <w:bookmarkStart w:colFirst="0" w:colLast="0" w:name="_yjk8tni75uca" w:id="4"/>
      <w:bookmarkEnd w:id="4"/>
      <w:r w:rsidDel="00000000" w:rsidR="00000000" w:rsidRPr="00000000">
        <w:rPr>
          <w:rFonts w:ascii="Times New Roman" w:cs="Times New Roman" w:eastAsia="Times New Roman" w:hAnsi="Times New Roman"/>
          <w:b w:val="1"/>
          <w:sz w:val="24"/>
          <w:szCs w:val="24"/>
          <w:rtl w:val="0"/>
        </w:rPr>
        <w:t xml:space="preserve">1.1 </w:t>
      </w:r>
      <w:r w:rsidDel="00000000" w:rsidR="00000000" w:rsidRPr="00000000">
        <w:rPr>
          <w:rFonts w:ascii="Times New Roman" w:cs="Times New Roman" w:eastAsia="Times New Roman" w:hAnsi="Times New Roman"/>
          <w:b w:val="1"/>
          <w:sz w:val="24"/>
          <w:szCs w:val="24"/>
          <w:rtl w:val="0"/>
        </w:rPr>
        <w:t xml:space="preserve">Background of the Study</w:t>
      </w:r>
    </w:p>
    <w:p w:rsidR="00000000" w:rsidDel="00000000" w:rsidP="00000000" w:rsidRDefault="00000000" w:rsidRPr="00000000" w14:paraId="0000000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digital era has created connections never seen before, transforming how everyone, whether a government, a business, or an individual, operates. The rapid development of computer technology, along with cost reductions in the high-speed development of networks, has led to a digitalization of the banking industry. E-learning systems, cloud storage, and Internet of Things devices incorporating Bluetooth, all together, have become a part of life. Such technology makes things more streamlined; for example, with simple operation, it's possible to just throw an item up into the cloud to free up memory on your computer. As a result, the rapid influx of new technologies has created an overwhelming number of options. This new dependence on digital living has led to very real threats from various sources. </w:t>
      </w:r>
    </w:p>
    <w:p w:rsidR="00000000" w:rsidDel="00000000" w:rsidP="00000000" w:rsidRDefault="00000000" w:rsidRPr="00000000" w14:paraId="0000000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Malicious software, also known as malware, has emerged on the Internet, contributing to a growing array of tangible physical risks in today's world.</w:t>
      </w:r>
      <w:r w:rsidDel="00000000" w:rsidR="00000000" w:rsidRPr="00000000">
        <w:rPr>
          <w:rFonts w:ascii="Times New Roman" w:cs="Times New Roman" w:eastAsia="Times New Roman" w:hAnsi="Times New Roman"/>
          <w:sz w:val="24"/>
          <w:szCs w:val="24"/>
          <w:rtl w:val="0"/>
        </w:rPr>
        <w:t xml:space="preserve"> Malware is software written by sneaky people who want to damage, disrupt, or take control of your computer system illegally. Since the first viruses began to spread in 1980, malware has grown in sophistication, from rather simple programs that were no more than listings on punched cards (Stafford, 2020) to highly complex threats such as ransomware, spyware, Trojans, and rootkits (Kaspersky, 2020).</w:t>
      </w:r>
      <w:r w:rsidDel="00000000" w:rsidR="00000000" w:rsidRPr="00000000">
        <w:rPr>
          <w:rtl w:val="0"/>
        </w:rPr>
      </w:r>
    </w:p>
    <w:p w:rsidR="00000000" w:rsidDel="00000000" w:rsidP="00000000" w:rsidRDefault="00000000" w:rsidRPr="00000000" w14:paraId="0000000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impact of malware is alarming, affecting individuals and organizations, as well as critical infrastructure. For example, ransomware attacks, which encrypt victims' data and demand payment for decryption, caused over $30 billion in economic losses in 2023, targeting sectors like healthcare, finance, and government (Cybersecurity Ventures, 2023). The 2021 Colonial Pipeline ransomware attack, which disrupted fuel supplies across the United States, shows the real-world consequences of such threats, pointing out the importance of advanced cybersecurity measures (Cybersecurity Ventures, 2023). Apart from financial losses, malware compromises personal privacy, intellectual property, and national security, making effective detection a priority.</w:t>
      </w:r>
    </w:p>
    <w:p w:rsidR="00000000" w:rsidDel="00000000" w:rsidP="00000000" w:rsidRDefault="00000000" w:rsidRPr="00000000" w14:paraId="0000000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antivirus systems rely on signature-based detection, which matches code patterns against a database of known malware signatures. This approach, while effective against the documented threats are inadequate against modern malware that employs techniques such as morphism and metamorphism (Alazab et al., 2019). Polymorphic malware, for instance, generates countless variants by altering its code structure, evading signature-based detection. Similarly, metamorphic malware rewrites its code entirely while retaining functionality, further complicating identification. A 2019 study noted that over 90% of new malware variants use such obfuscation techniques, rendering traditional methods obsolete (Alazab et al., 2019)</w:t>
      </w:r>
    </w:p>
    <w:p w:rsidR="00000000" w:rsidDel="00000000" w:rsidP="00000000" w:rsidRDefault="00000000" w:rsidRPr="00000000" w14:paraId="0000000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Zero-day exploits, which target undisclosed software vulnerabilities before patches are available, pose another significant challenge. These attacks may exploit gaps in software, often remaining undetected until significant damage occurs. For instance, the 2020 SolarWinds attack leveraged a zero-day vulnerability to compromise multiple organizations, including government agencies, further showing the limitations of conventional defences (FireEye, 2020). A 2021 report indicated that 60% of data breaches involved zero-day exploits, signifying the need for adaptive, proactive detection systems (Ponemon Institute, 2021).</w:t>
      </w:r>
    </w:p>
    <w:p w:rsidR="00000000" w:rsidDel="00000000" w:rsidP="00000000" w:rsidRDefault="00000000" w:rsidRPr="00000000" w14:paraId="0000000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one problem cybersecurity researchers have been increasingly focusing on is malware detection with the help of machine learning. To address these challenges, cybersecurity researchers have increasingly utilised Artificial Intelligence (AI) and Machine Learning (ML) technologies to analyse countless samples in cyberthreat labs over time. As a result, unlike signature-based methods, AI-driven systems pore over big data streams, pair by pair, wherever and whenever they arise, detecting patterns and anomalies that signal malicious behaviour. Therefore, machine learning models, for example, have the capability to detect subtle changes in file structure or behaviour patterns at runtime, which can allow contextually aware identification of threats never seen before. This sort of flexibility is crucial for the fight against zero-day assaults and so on: conventional systems are just not up to detecting types</w:t>
      </w:r>
    </w:p>
    <w:p w:rsidR="00000000" w:rsidDel="00000000" w:rsidP="00000000" w:rsidRDefault="00000000" w:rsidRPr="00000000" w14:paraId="0000000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solution to address threats such as hybrid malware analysis is to use both static and dynamic approaches. Analyzing statically involves examining the file's code, structure or metadata, such as Portable Executable (PE) headers, opcode sequences or entropy levels, without executing it (Vinod et al., 2020). This method is effective in finding certain forms of suspicious features, such as an encrypted code section or unusual API imports. For example, a high entropy value in the file's code segment is quite normal for packed or encrypted viruses (Vinod et al., 2020). Dynamic analysis monitors the behaviour of files in a controlled sandbox environment. This includes network and system calls occurring during execution of the file. It may also record modifications made to files on disk by monitoring those operations indirectly affected through tracing back from where they originated, for example, using file activity monitors (Vinod et al., 2020). By integrating static and dynamic analysis, hybrid systems provide a comprehensive view of potential threats, addressing the limitations of single-mode approaches. Static analysis offers speed and scalability, while dynamic analysis captures runtime behaviours that static methods miss (Sihwail et al., 2021). For instance, a 2020 study demonstrated that hybrid models achieved detection rates of up to 95% for polymorphic malware, compared to 80% for static-only systems (Gibert et al., 2020). </w:t>
      </w:r>
    </w:p>
    <w:p w:rsidR="00000000" w:rsidDel="00000000" w:rsidP="00000000" w:rsidRDefault="00000000" w:rsidRPr="00000000" w14:paraId="0000000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proposes the development of an AI-driven static and dynamic malware classifier to leverage these advantages. Using Python-based tools like Scikit-learn for machine learning, PEfile for static feature extraction, and Cuckoo Sandbox for dynamic analysis, the system will classify executable files as malicious, aiming to enhance detection accuracy and adaptability (Sihwail et al., 2021).</w:t>
      </w:r>
    </w:p>
    <w:p w:rsidR="00000000" w:rsidDel="00000000" w:rsidP="00000000" w:rsidRDefault="00000000" w:rsidRPr="00000000" w14:paraId="0000000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classifier will analyze structural features (e.g., PE headers, opcodes) and behavioural patterns (e.g., API calls, file I/O) to identify malware, even in the presence of obfuscation or zero-day exploits. This dual approach not only addresses current gaps in cybersecurity but also contributes to academic research by providing a practical framework for hybrid malware analysis. By developing a locally built, open-source solution, this study promotes technological self-reliance and accessibility, particularly for educational and small-scale organizational use.</w:t>
      </w:r>
    </w:p>
    <w:p w:rsidR="00000000" w:rsidDel="00000000" w:rsidP="00000000" w:rsidRDefault="00000000" w:rsidRPr="00000000" w14:paraId="00000010">
      <w:pPr>
        <w:pStyle w:val="Heading2"/>
        <w:spacing w:after="240" w:before="240" w:line="360" w:lineRule="auto"/>
        <w:jc w:val="both"/>
        <w:rPr>
          <w:rFonts w:ascii="Times New Roman" w:cs="Times New Roman" w:eastAsia="Times New Roman" w:hAnsi="Times New Roman"/>
          <w:b w:val="1"/>
          <w:sz w:val="24"/>
          <w:szCs w:val="24"/>
        </w:rPr>
      </w:pPr>
      <w:bookmarkStart w:colFirst="0" w:colLast="0" w:name="_fr1s55nomtlw" w:id="5"/>
      <w:bookmarkEnd w:id="5"/>
      <w:r w:rsidDel="00000000" w:rsidR="00000000" w:rsidRPr="00000000">
        <w:rPr>
          <w:rFonts w:ascii="Times New Roman" w:cs="Times New Roman" w:eastAsia="Times New Roman" w:hAnsi="Times New Roman"/>
          <w:b w:val="1"/>
          <w:sz w:val="24"/>
          <w:szCs w:val="24"/>
          <w:rtl w:val="0"/>
        </w:rPr>
        <w:t xml:space="preserve">1.2 </w:t>
      </w:r>
      <w:r w:rsidDel="00000000" w:rsidR="00000000" w:rsidRPr="00000000">
        <w:rPr>
          <w:rFonts w:ascii="Times New Roman" w:cs="Times New Roman" w:eastAsia="Times New Roman" w:hAnsi="Times New Roman"/>
          <w:b w:val="1"/>
          <w:sz w:val="24"/>
          <w:szCs w:val="24"/>
          <w:rtl w:val="0"/>
        </w:rPr>
        <w:t xml:space="preserve">Statement of the Problem</w:t>
      </w:r>
    </w:p>
    <w:p w:rsidR="00000000" w:rsidDel="00000000" w:rsidP="00000000" w:rsidRDefault="00000000" w:rsidRPr="00000000" w14:paraId="0000001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widespread adoption of digital technologies, including billions of internet-connected devices and Internet of Things (IoT) systems like smart appliances and industrial sensors, has heightened cyberattack risks, exposing individuals, organisations, and critical infrastructure to sophisticated malware. These threats exploit vulnerabilities in interconnected systems, endangering privacy, operational stability, and public safety. Traditional malware detection methods, such as signature-based and heuristic approaches, are inadequate against modern threats like zero-day attacks and polymorphic malware, which evade detection by altering their code. Signature-based systems fail to identify new threats, while heuristic methods produce high false positives. Static analysis, examining code without execution, misses runtime behaviours, and dynamic analysis, monitoring behaviour in a sandbox, is resource-intensive and vulnerable to evasion. Current AI-based solutions, often limited to single-mode analysis (static or dynamic) and trained on restricted datasets, struggle to address diverse malware effectively. Such an issue creates a critical gap: the lack of an AI-driven system integrating static and dynamic analysis for robust detection. </w:t>
      </w:r>
      <w:r w:rsidDel="00000000" w:rsidR="00000000" w:rsidRPr="00000000">
        <w:rPr>
          <w:rFonts w:ascii="Times New Roman" w:cs="Times New Roman" w:eastAsia="Times New Roman" w:hAnsi="Times New Roman"/>
          <w:sz w:val="24"/>
          <w:szCs w:val="24"/>
          <w:rtl w:val="0"/>
        </w:rPr>
        <w:t xml:space="preserve">The above are the problems the researcher intends to address with this study.</w:t>
      </w:r>
      <w:r w:rsidDel="00000000" w:rsidR="00000000" w:rsidRPr="00000000">
        <w:rPr>
          <w:rtl w:val="0"/>
        </w:rPr>
      </w:r>
    </w:p>
    <w:p w:rsidR="00000000" w:rsidDel="00000000" w:rsidP="00000000" w:rsidRDefault="00000000" w:rsidRPr="00000000" w14:paraId="00000012">
      <w:pPr>
        <w:pStyle w:val="Heading2"/>
        <w:spacing w:after="240" w:before="240" w:line="360" w:lineRule="auto"/>
        <w:jc w:val="both"/>
        <w:rPr>
          <w:rFonts w:ascii="Times New Roman" w:cs="Times New Roman" w:eastAsia="Times New Roman" w:hAnsi="Times New Roman"/>
          <w:b w:val="1"/>
          <w:sz w:val="24"/>
          <w:szCs w:val="24"/>
        </w:rPr>
      </w:pPr>
      <w:bookmarkStart w:colFirst="0" w:colLast="0" w:name="_jsl0q7wq53gq" w:id="6"/>
      <w:bookmarkEnd w:id="6"/>
      <w:r w:rsidDel="00000000" w:rsidR="00000000" w:rsidRPr="00000000">
        <w:rPr>
          <w:rFonts w:ascii="Times New Roman" w:cs="Times New Roman" w:eastAsia="Times New Roman" w:hAnsi="Times New Roman"/>
          <w:b w:val="1"/>
          <w:sz w:val="24"/>
          <w:szCs w:val="24"/>
          <w:rtl w:val="0"/>
        </w:rPr>
        <w:t xml:space="preserve">1.3 </w:t>
      </w:r>
      <w:r w:rsidDel="00000000" w:rsidR="00000000" w:rsidRPr="00000000">
        <w:rPr>
          <w:rFonts w:ascii="Times New Roman" w:cs="Times New Roman" w:eastAsia="Times New Roman" w:hAnsi="Times New Roman"/>
          <w:b w:val="1"/>
          <w:sz w:val="24"/>
          <w:szCs w:val="24"/>
          <w:rtl w:val="0"/>
        </w:rPr>
        <w:t xml:space="preserve">Aim and Objectives of the Study</w:t>
      </w:r>
    </w:p>
    <w:p w:rsidR="00000000" w:rsidDel="00000000" w:rsidP="00000000" w:rsidRDefault="00000000" w:rsidRPr="00000000" w14:paraId="0000001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project 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design and implement an AI-driven static and dynamic malware classifier</w:t>
      </w:r>
      <w:r w:rsidDel="00000000" w:rsidR="00000000" w:rsidRPr="00000000">
        <w:rPr>
          <w:sz w:val="34"/>
          <w:szCs w:val="34"/>
          <w:rtl w:val="0"/>
        </w:rPr>
        <w:t xml:space="preserve"> </w:t>
      </w:r>
      <w:r w:rsidDel="00000000" w:rsidR="00000000" w:rsidRPr="00000000">
        <w:rPr>
          <w:rFonts w:ascii="Times New Roman" w:cs="Times New Roman" w:eastAsia="Times New Roman" w:hAnsi="Times New Roman"/>
          <w:sz w:val="24"/>
          <w:szCs w:val="24"/>
          <w:rtl w:val="0"/>
        </w:rPr>
        <w:t xml:space="preserve">capable of classifying malware. </w:t>
      </w:r>
      <w:r w:rsidDel="00000000" w:rsidR="00000000" w:rsidRPr="00000000">
        <w:rPr>
          <w:rFonts w:ascii="Times New Roman" w:cs="Times New Roman" w:eastAsia="Times New Roman" w:hAnsi="Times New Roman"/>
          <w:sz w:val="24"/>
          <w:szCs w:val="24"/>
          <w:rtl w:val="0"/>
        </w:rPr>
        <w:t xml:space="preserve">The specific objectives include</w:t>
      </w:r>
      <w:r w:rsidDel="00000000" w:rsidR="00000000" w:rsidRPr="00000000">
        <w:rPr>
          <w:rFonts w:ascii="Roboto" w:cs="Roboto" w:eastAsia="Roboto" w:hAnsi="Roboto"/>
          <w:sz w:val="21"/>
          <w:szCs w:val="21"/>
          <w:rtl w:val="0"/>
        </w:rPr>
        <w:t xml:space="preserve">:</w:t>
      </w:r>
      <w:r w:rsidDel="00000000" w:rsidR="00000000" w:rsidRPr="00000000">
        <w:rPr>
          <w:rtl w:val="0"/>
        </w:rPr>
      </w:r>
    </w:p>
    <w:p w:rsidR="00000000" w:rsidDel="00000000" w:rsidP="00000000" w:rsidRDefault="00000000" w:rsidRPr="00000000" w14:paraId="00000014">
      <w:pPr>
        <w:numPr>
          <w:ilvl w:val="0"/>
          <w:numId w:val="6"/>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collect and preprocess a comprehensive dataset of malicious executable files.</w:t>
      </w:r>
    </w:p>
    <w:p w:rsidR="00000000" w:rsidDel="00000000" w:rsidP="00000000" w:rsidRDefault="00000000" w:rsidRPr="00000000" w14:paraId="00000015">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implement feature extraction techniques for static attributes.</w:t>
      </w:r>
    </w:p>
    <w:p w:rsidR="00000000" w:rsidDel="00000000" w:rsidP="00000000" w:rsidRDefault="00000000" w:rsidRPr="00000000" w14:paraId="00000016">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train and evaluate multiple machine learning algorithms to determine their effectiveness in malware classification.</w:t>
      </w:r>
    </w:p>
    <w:p w:rsidR="00000000" w:rsidDel="00000000" w:rsidP="00000000" w:rsidRDefault="00000000" w:rsidRPr="00000000" w14:paraId="00000017">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integrate static and dynamic models into a unified classifier that combines insights from both analyses for improved prediction accuracy.</w:t>
      </w:r>
    </w:p>
    <w:p w:rsidR="00000000" w:rsidDel="00000000" w:rsidP="00000000" w:rsidRDefault="00000000" w:rsidRPr="00000000" w14:paraId="00000018">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validate the system using real-world datasets, assessing performance metrics like accuracy, precision, recall, and F1-score to ensure robustness and adaptability.</w:t>
      </w:r>
    </w:p>
    <w:p w:rsidR="00000000" w:rsidDel="00000000" w:rsidP="00000000" w:rsidRDefault="00000000" w:rsidRPr="00000000" w14:paraId="00000019">
      <w:pPr>
        <w:numPr>
          <w:ilvl w:val="0"/>
          <w:numId w:val="6"/>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1A">
      <w:pPr>
        <w:pStyle w:val="Heading2"/>
        <w:keepNext w:val="0"/>
        <w:keepLines w:val="0"/>
        <w:spacing w:after="80" w:line="360" w:lineRule="auto"/>
        <w:jc w:val="both"/>
        <w:rPr>
          <w:rFonts w:ascii="Times New Roman" w:cs="Times New Roman" w:eastAsia="Times New Roman" w:hAnsi="Times New Roman"/>
          <w:sz w:val="14"/>
          <w:szCs w:val="14"/>
        </w:rPr>
      </w:pPr>
      <w:bookmarkStart w:colFirst="0" w:colLast="0" w:name="_xzt3anjh0bsa" w:id="7"/>
      <w:bookmarkEnd w:id="7"/>
      <w:r w:rsidDel="00000000" w:rsidR="00000000" w:rsidRPr="00000000">
        <w:rPr>
          <w:rFonts w:ascii="Times New Roman" w:cs="Times New Roman" w:eastAsia="Times New Roman" w:hAnsi="Times New Roman"/>
          <w:b w:val="1"/>
          <w:sz w:val="24"/>
          <w:szCs w:val="24"/>
          <w:rtl w:val="0"/>
        </w:rPr>
        <w:t xml:space="preserve">1.4 Significance of the Study</w:t>
      </w:r>
      <w:r w:rsidDel="00000000" w:rsidR="00000000" w:rsidRPr="00000000">
        <w:rPr>
          <w:rtl w:val="0"/>
        </w:rPr>
      </w:r>
    </w:p>
    <w:p w:rsidR="00000000" w:rsidDel="00000000" w:rsidP="00000000" w:rsidRDefault="00000000" w:rsidRPr="00000000" w14:paraId="0000001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is significant because it addresses a critical gap in cybersecurity by developing an AI-driven hybrid malware classifier that integrates static and dynamic analysis to enhance detection accuracy and robustness against modern cyber threats. The importance of this research lies in its potential to advance the field of cybersecurity and provide meaningful contributions to both academic and practical domains.</w:t>
      </w:r>
    </w:p>
    <w:p w:rsidR="00000000" w:rsidDel="00000000" w:rsidP="00000000" w:rsidRDefault="00000000" w:rsidRPr="00000000" w14:paraId="000000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the study fills a gap in existing malware detection methodologies by combining the strengths of static and dynamic analysis, which are often used independently, leading to limitations in detecting sophisticated malware. This hybrid approach offers a novel framework that improves detection rates and reduces false positives, contributing to the theoretical advancement of AI applications in cybersecurity. The proposed classifier serves as a foundation for future research, providing a clear methodology that other researchers can build upon to further refine AI-driven cybersecurity systems.</w:t>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the study has significant real-world implications. By offering a more effective tool for identifying and mitigating malware, it strengthens the cybersecurity defences of organizations, ranging from large corporations to small businesses, protecting sensitive data and critical systems. This is particularly crucial in an era where cyber threats are increasingly complex and prevalent, posing risks to economic stability and public safety.</w:t>
      </w:r>
    </w:p>
    <w:p w:rsidR="00000000" w:rsidDel="00000000" w:rsidP="00000000" w:rsidRDefault="00000000" w:rsidRPr="00000000" w14:paraId="0000001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open-source nature of the classifier enhances its significance by making advanced cybersecurity tools accessible to a wider audience, including students, researchers, and organizations with limited resources. This promotes technological equity and empowers smaller entities to strengthen their cybersecurity defences, fostering self-reliance in the face of growing digital threats.</w:t>
      </w:r>
    </w:p>
    <w:p w:rsidR="00000000" w:rsidDel="00000000" w:rsidP="00000000" w:rsidRDefault="00000000" w:rsidRPr="00000000" w14:paraId="0000001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study contributes to public safety by reducing the risks associated with cybercrimes such as data theft and financial fraud. By improving malware detection, it helps create a safer digital environment for individuals and communities, addressing a pressing societal need in an increasingly connected world.</w:t>
      </w:r>
    </w:p>
    <w:p w:rsidR="00000000" w:rsidDel="00000000" w:rsidP="00000000" w:rsidRDefault="00000000" w:rsidRPr="00000000" w14:paraId="00000020">
      <w:pPr>
        <w:pStyle w:val="Heading2"/>
        <w:keepNext w:val="0"/>
        <w:keepLines w:val="0"/>
        <w:spacing w:after="80" w:line="360" w:lineRule="auto"/>
        <w:jc w:val="both"/>
        <w:rPr>
          <w:rFonts w:ascii="Times New Roman" w:cs="Times New Roman" w:eastAsia="Times New Roman" w:hAnsi="Times New Roman"/>
          <w:sz w:val="14"/>
          <w:szCs w:val="14"/>
        </w:rPr>
      </w:pPr>
      <w:bookmarkStart w:colFirst="0" w:colLast="0" w:name="_8fybw9zn6wa" w:id="8"/>
      <w:bookmarkEnd w:id="8"/>
      <w:r w:rsidDel="00000000" w:rsidR="00000000" w:rsidRPr="00000000">
        <w:rPr>
          <w:rFonts w:ascii="Times New Roman" w:cs="Times New Roman" w:eastAsia="Times New Roman" w:hAnsi="Times New Roman"/>
          <w:b w:val="1"/>
          <w:sz w:val="24"/>
          <w:szCs w:val="24"/>
          <w:rtl w:val="0"/>
        </w:rPr>
        <w:t xml:space="preserve">1.5 Scope of the Study</w:t>
      </w:r>
      <w:r w:rsidDel="00000000" w:rsidR="00000000" w:rsidRPr="00000000">
        <w:rPr>
          <w:rtl w:val="0"/>
        </w:rPr>
      </w:r>
    </w:p>
    <w:p w:rsidR="00000000" w:rsidDel="00000000" w:rsidP="00000000" w:rsidRDefault="00000000" w:rsidRPr="00000000" w14:paraId="00000021">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t>
      </w:r>
      <w:r w:rsidDel="00000000" w:rsidR="00000000" w:rsidRPr="00000000">
        <w:rPr>
          <w:rFonts w:ascii="Times New Roman" w:cs="Times New Roman" w:eastAsia="Times New Roman" w:hAnsi="Times New Roman"/>
          <w:sz w:val="24"/>
          <w:szCs w:val="24"/>
          <w:rtl w:val="0"/>
        </w:rPr>
        <w:t xml:space="preserve">focuses</w:t>
      </w:r>
      <w:r w:rsidDel="00000000" w:rsidR="00000000" w:rsidRPr="00000000">
        <w:rPr>
          <w:rFonts w:ascii="Times New Roman" w:cs="Times New Roman" w:eastAsia="Times New Roman" w:hAnsi="Times New Roman"/>
          <w:sz w:val="24"/>
          <w:szCs w:val="24"/>
          <w:rtl w:val="0"/>
        </w:rPr>
        <w:t xml:space="preserve"> on developing a methodology and technique for integrating AI with a malware classification system that uses a Windows executable file to classify malware through both static and dynamic analysis. Static analysis will also leverage opcode sequences, PE header information, section entropy, import tables and the like utilizing open-source tools like PEfile (Vinod et al., 2020). As an example, a search of the import address table may uncover intriguing API calls, like the ones related to network communications that are common in malware. Runtime behaviour, such as API, will be captured and analysed by dynamic analysis</w:t>
      </w:r>
    </w:p>
    <w:p w:rsidR="00000000" w:rsidDel="00000000" w:rsidP="00000000" w:rsidRDefault="00000000" w:rsidRPr="00000000" w14:paraId="00000022">
      <w:pPr>
        <w:pStyle w:val="Heading2"/>
        <w:keepNext w:val="0"/>
        <w:keepLines w:val="0"/>
        <w:spacing w:after="80" w:line="360" w:lineRule="auto"/>
        <w:jc w:val="both"/>
        <w:rPr>
          <w:rFonts w:ascii="Times New Roman" w:cs="Times New Roman" w:eastAsia="Times New Roman" w:hAnsi="Times New Roman"/>
          <w:b w:val="1"/>
          <w:sz w:val="14"/>
          <w:szCs w:val="14"/>
        </w:rPr>
      </w:pPr>
      <w:bookmarkStart w:colFirst="0" w:colLast="0" w:name="_19sx9d8hkhqq" w:id="9"/>
      <w:bookmarkEnd w:id="9"/>
      <w:r w:rsidDel="00000000" w:rsidR="00000000" w:rsidRPr="00000000">
        <w:rPr>
          <w:rFonts w:ascii="Times New Roman" w:cs="Times New Roman" w:eastAsia="Times New Roman" w:hAnsi="Times New Roman"/>
          <w:b w:val="1"/>
          <w:sz w:val="24"/>
          <w:szCs w:val="24"/>
          <w:rtl w:val="0"/>
        </w:rPr>
        <w:t xml:space="preserve">1.6 Limitations of the Study</w:t>
      </w:r>
      <w:r w:rsidDel="00000000" w:rsidR="00000000" w:rsidRPr="00000000">
        <w:rPr>
          <w:rtl w:val="0"/>
        </w:rPr>
      </w:r>
    </w:p>
    <w:p w:rsidR="00000000" w:rsidDel="00000000" w:rsidP="00000000" w:rsidRDefault="00000000" w:rsidRPr="00000000" w14:paraId="0000002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BE UPDATED WITH TIME</w:t>
      </w:r>
    </w:p>
    <w:p w:rsidR="00000000" w:rsidDel="00000000" w:rsidP="00000000" w:rsidRDefault="00000000" w:rsidRPr="00000000" w14:paraId="00000024">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pStyle w:val="Heading2"/>
        <w:keepNext w:val="0"/>
        <w:keepLines w:val="0"/>
        <w:spacing w:after="80" w:line="360" w:lineRule="auto"/>
        <w:jc w:val="both"/>
        <w:rPr>
          <w:rFonts w:ascii="Times New Roman" w:cs="Times New Roman" w:eastAsia="Times New Roman" w:hAnsi="Times New Roman"/>
          <w:b w:val="1"/>
          <w:sz w:val="14"/>
          <w:szCs w:val="14"/>
        </w:rPr>
      </w:pPr>
      <w:bookmarkStart w:colFirst="0" w:colLast="0" w:name="_e7mru9fay6nh" w:id="10"/>
      <w:bookmarkEnd w:id="10"/>
      <w:r w:rsidDel="00000000" w:rsidR="00000000" w:rsidRPr="00000000">
        <w:rPr>
          <w:rFonts w:ascii="Times New Roman" w:cs="Times New Roman" w:eastAsia="Times New Roman" w:hAnsi="Times New Roman"/>
          <w:b w:val="1"/>
          <w:sz w:val="24"/>
          <w:szCs w:val="24"/>
          <w:rtl w:val="0"/>
        </w:rPr>
        <w:t xml:space="preserve">1.7 Definition of Terms</w:t>
      </w:r>
      <w:r w:rsidDel="00000000" w:rsidR="00000000" w:rsidRPr="00000000">
        <w:rPr>
          <w:rtl w:val="0"/>
        </w:rPr>
      </w:r>
    </w:p>
    <w:p w:rsidR="00000000" w:rsidDel="00000000" w:rsidP="00000000" w:rsidRDefault="00000000" w:rsidRPr="00000000" w14:paraId="00000026">
      <w:pPr>
        <w:numPr>
          <w:ilvl w:val="0"/>
          <w:numId w:val="10"/>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Malware</w:t>
      </w:r>
      <w:r w:rsidDel="00000000" w:rsidR="00000000" w:rsidRPr="00000000">
        <w:rPr>
          <w:rFonts w:ascii="Times New Roman" w:cs="Times New Roman" w:eastAsia="Times New Roman" w:hAnsi="Times New Roman"/>
          <w:sz w:val="24"/>
          <w:szCs w:val="24"/>
          <w:rtl w:val="0"/>
        </w:rPr>
        <w:t xml:space="preserve">: Software designed to harm or exploit computer systems, including viruses, ransomware, and spyware.</w:t>
      </w:r>
    </w:p>
    <w:p w:rsidR="00000000" w:rsidDel="00000000" w:rsidP="00000000" w:rsidRDefault="00000000" w:rsidRPr="00000000" w14:paraId="00000027">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Static Analysis</w:t>
      </w:r>
      <w:r w:rsidDel="00000000" w:rsidR="00000000" w:rsidRPr="00000000">
        <w:rPr>
          <w:rFonts w:ascii="Times New Roman" w:cs="Times New Roman" w:eastAsia="Times New Roman" w:hAnsi="Times New Roman"/>
          <w:sz w:val="24"/>
          <w:szCs w:val="24"/>
          <w:rtl w:val="0"/>
        </w:rPr>
        <w:t xml:space="preserve">: Examination of a file’s code, structure, or metadata without execution, focusing on features like opcodes or entropy.</w:t>
      </w:r>
    </w:p>
    <w:p w:rsidR="00000000" w:rsidDel="00000000" w:rsidP="00000000" w:rsidRDefault="00000000" w:rsidRPr="00000000" w14:paraId="00000028">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Dynamic Analysis</w:t>
      </w:r>
      <w:r w:rsidDel="00000000" w:rsidR="00000000" w:rsidRPr="00000000">
        <w:rPr>
          <w:rFonts w:ascii="Times New Roman" w:cs="Times New Roman" w:eastAsia="Times New Roman" w:hAnsi="Times New Roman"/>
          <w:sz w:val="24"/>
          <w:szCs w:val="24"/>
          <w:rtl w:val="0"/>
        </w:rPr>
        <w:t xml:space="preserve">: Observation of a program’s runtime </w:t>
      </w:r>
      <w:r w:rsidDel="00000000" w:rsidR="00000000" w:rsidRPr="00000000">
        <w:rPr>
          <w:rFonts w:ascii="Times New Roman" w:cs="Times New Roman" w:eastAsia="Times New Roman" w:hAnsi="Times New Roman"/>
          <w:sz w:val="24"/>
          <w:szCs w:val="24"/>
          <w:rtl w:val="0"/>
        </w:rPr>
        <w:t xml:space="preserve">behaviour</w:t>
      </w:r>
      <w:r w:rsidDel="00000000" w:rsidR="00000000" w:rsidRPr="00000000">
        <w:rPr>
          <w:rFonts w:ascii="Times New Roman" w:cs="Times New Roman" w:eastAsia="Times New Roman" w:hAnsi="Times New Roman"/>
          <w:sz w:val="24"/>
          <w:szCs w:val="24"/>
          <w:rtl w:val="0"/>
        </w:rPr>
        <w:t xml:space="preserve"> in a sandbox, monitoring actions like API calls or file modifications.</w:t>
      </w:r>
    </w:p>
    <w:p w:rsidR="00000000" w:rsidDel="00000000" w:rsidP="00000000" w:rsidRDefault="00000000" w:rsidRPr="00000000" w14:paraId="00000029">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A subset of AI that enables systems to learn from data and make predictions without explicit programming.</w:t>
      </w:r>
    </w:p>
    <w:p w:rsidR="00000000" w:rsidDel="00000000" w:rsidP="00000000" w:rsidRDefault="00000000" w:rsidRPr="00000000" w14:paraId="0000002A">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Classifier</w:t>
      </w:r>
      <w:r w:rsidDel="00000000" w:rsidR="00000000" w:rsidRPr="00000000">
        <w:rPr>
          <w:rFonts w:ascii="Times New Roman" w:cs="Times New Roman" w:eastAsia="Times New Roman" w:hAnsi="Times New Roman"/>
          <w:sz w:val="24"/>
          <w:szCs w:val="24"/>
          <w:rtl w:val="0"/>
        </w:rPr>
        <w:t xml:space="preserve">: An algorithm that categorizes data into classes, such as safe or malicious, based on extracted features.</w:t>
      </w:r>
    </w:p>
    <w:p w:rsidR="00000000" w:rsidDel="00000000" w:rsidP="00000000" w:rsidRDefault="00000000" w:rsidRPr="00000000" w14:paraId="0000002B">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 File:</w:t>
      </w:r>
      <w:r w:rsidDel="00000000" w:rsidR="00000000" w:rsidRPr="00000000">
        <w:rPr>
          <w:rFonts w:ascii="Times New Roman" w:cs="Times New Roman" w:eastAsia="Times New Roman" w:hAnsi="Times New Roman"/>
          <w:sz w:val="24"/>
          <w:szCs w:val="24"/>
          <w:rtl w:val="0"/>
        </w:rPr>
        <w:t xml:space="preserve"> Portable Executable format used by Windows for executables and DLLs, containing headers and sections analyzed in this study.</w:t>
      </w:r>
    </w:p>
    <w:p w:rsidR="00000000" w:rsidDel="00000000" w:rsidP="00000000" w:rsidRDefault="00000000" w:rsidRPr="00000000" w14:paraId="0000002C">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Cuckoo Sandbox</w:t>
      </w:r>
      <w:r w:rsidDel="00000000" w:rsidR="00000000" w:rsidRPr="00000000">
        <w:rPr>
          <w:rFonts w:ascii="Times New Roman" w:cs="Times New Roman" w:eastAsia="Times New Roman" w:hAnsi="Times New Roman"/>
          <w:sz w:val="24"/>
          <w:szCs w:val="24"/>
          <w:rtl w:val="0"/>
        </w:rPr>
        <w:t xml:space="preserve">: An open-source tool for automated dynamic malware analysis, capturing runtime behaviours.</w:t>
      </w:r>
    </w:p>
    <w:p w:rsidR="00000000" w:rsidDel="00000000" w:rsidP="00000000" w:rsidRDefault="00000000" w:rsidRPr="00000000" w14:paraId="0000002D">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Polymorphic Malwar</w:t>
      </w:r>
      <w:r w:rsidDel="00000000" w:rsidR="00000000" w:rsidRPr="00000000">
        <w:rPr>
          <w:rFonts w:ascii="Times New Roman" w:cs="Times New Roman" w:eastAsia="Times New Roman" w:hAnsi="Times New Roman"/>
          <w:sz w:val="24"/>
          <w:szCs w:val="24"/>
          <w:rtl w:val="0"/>
        </w:rPr>
        <w:t xml:space="preserve">e: Malware that alters its code structure to evade detection while maintaining functionality.</w:t>
      </w:r>
    </w:p>
    <w:p w:rsidR="00000000" w:rsidDel="00000000" w:rsidP="00000000" w:rsidRDefault="00000000" w:rsidRPr="00000000" w14:paraId="0000002E">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Zero-day Attack:</w:t>
      </w:r>
      <w:r w:rsidDel="00000000" w:rsidR="00000000" w:rsidRPr="00000000">
        <w:rPr>
          <w:rFonts w:ascii="Times New Roman" w:cs="Times New Roman" w:eastAsia="Times New Roman" w:hAnsi="Times New Roman"/>
          <w:sz w:val="24"/>
          <w:szCs w:val="24"/>
          <w:rtl w:val="0"/>
        </w:rPr>
        <w:t xml:space="preserve"> Exploitation of undisclosed vulnerabilities before patches are available, often undetected by traditional systems.</w:t>
      </w:r>
    </w:p>
    <w:p w:rsidR="00000000" w:rsidDel="00000000" w:rsidP="00000000" w:rsidRDefault="00000000" w:rsidRPr="00000000" w14:paraId="0000002F">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Entropy</w:t>
      </w:r>
      <w:r w:rsidDel="00000000" w:rsidR="00000000" w:rsidRPr="00000000">
        <w:rPr>
          <w:rFonts w:ascii="Times New Roman" w:cs="Times New Roman" w:eastAsia="Times New Roman" w:hAnsi="Times New Roman"/>
          <w:sz w:val="24"/>
          <w:szCs w:val="24"/>
          <w:rtl w:val="0"/>
        </w:rPr>
        <w:t xml:space="preserve">: A measure of randomness in data, used to identify packed or encrypted code in static analysis.</w:t>
      </w:r>
    </w:p>
    <w:p w:rsidR="00000000" w:rsidDel="00000000" w:rsidP="00000000" w:rsidRDefault="00000000" w:rsidRPr="00000000" w14:paraId="00000030">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API Call:</w:t>
      </w:r>
      <w:r w:rsidDel="00000000" w:rsidR="00000000" w:rsidRPr="00000000">
        <w:rPr>
          <w:rFonts w:ascii="Times New Roman" w:cs="Times New Roman" w:eastAsia="Times New Roman" w:hAnsi="Times New Roman"/>
          <w:sz w:val="24"/>
          <w:szCs w:val="24"/>
          <w:rtl w:val="0"/>
        </w:rPr>
        <w:t xml:space="preserve"> A program’s request to access operating system or application functions, monitored during dynamic analysis.</w:t>
      </w:r>
    </w:p>
    <w:p w:rsidR="00000000" w:rsidDel="00000000" w:rsidP="00000000" w:rsidRDefault="00000000" w:rsidRPr="00000000" w14:paraId="00000031">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Opcode</w:t>
      </w:r>
      <w:r w:rsidDel="00000000" w:rsidR="00000000" w:rsidRPr="00000000">
        <w:rPr>
          <w:rFonts w:ascii="Times New Roman" w:cs="Times New Roman" w:eastAsia="Times New Roman" w:hAnsi="Times New Roman"/>
          <w:sz w:val="24"/>
          <w:szCs w:val="24"/>
          <w:rtl w:val="0"/>
        </w:rPr>
        <w:t xml:space="preserve">: Low-level machine code instructions analyzed in static analysis to detect malicious patterns.</w:t>
      </w:r>
    </w:p>
    <w:p w:rsidR="00000000" w:rsidDel="00000000" w:rsidP="00000000" w:rsidRDefault="00000000" w:rsidRPr="00000000" w14:paraId="00000032">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Scikit-learn</w:t>
      </w:r>
      <w:r w:rsidDel="00000000" w:rsidR="00000000" w:rsidRPr="00000000">
        <w:rPr>
          <w:rFonts w:ascii="Times New Roman" w:cs="Times New Roman" w:eastAsia="Times New Roman" w:hAnsi="Times New Roman"/>
          <w:sz w:val="24"/>
          <w:szCs w:val="24"/>
          <w:rtl w:val="0"/>
        </w:rPr>
        <w:t xml:space="preserve">: A Python library for implementing machine learning algorithms, used in this project for model training.</w:t>
      </w:r>
    </w:p>
    <w:p w:rsidR="00000000" w:rsidDel="00000000" w:rsidP="00000000" w:rsidRDefault="00000000" w:rsidRPr="00000000" w14:paraId="00000033">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Transforming raw data into measurable inputs for machine learning, such as opcodes or API call sequences.</w:t>
      </w:r>
    </w:p>
    <w:p w:rsidR="00000000" w:rsidDel="00000000" w:rsidP="00000000" w:rsidRDefault="00000000" w:rsidRPr="00000000" w14:paraId="00000034">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Supervised Learning</w:t>
      </w:r>
      <w:r w:rsidDel="00000000" w:rsidR="00000000" w:rsidRPr="00000000">
        <w:rPr>
          <w:rFonts w:ascii="Times New Roman" w:cs="Times New Roman" w:eastAsia="Times New Roman" w:hAnsi="Times New Roman"/>
          <w:sz w:val="24"/>
          <w:szCs w:val="24"/>
          <w:rtl w:val="0"/>
        </w:rPr>
        <w:t xml:space="preserve">: A machine learning approach using labeled datasets to train models for classification tasks.</w:t>
      </w:r>
    </w:p>
    <w:p w:rsidR="00000000" w:rsidDel="00000000" w:rsidP="00000000" w:rsidRDefault="00000000" w:rsidRPr="00000000" w14:paraId="00000035">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Dataset</w:t>
      </w:r>
      <w:r w:rsidDel="00000000" w:rsidR="00000000" w:rsidRPr="00000000">
        <w:rPr>
          <w:rFonts w:ascii="Times New Roman" w:cs="Times New Roman" w:eastAsia="Times New Roman" w:hAnsi="Times New Roman"/>
          <w:sz w:val="24"/>
          <w:szCs w:val="24"/>
          <w:rtl w:val="0"/>
        </w:rPr>
        <w:t xml:space="preserve">: A collection of labeled data samples used for training and testing machine learning models.</w:t>
      </w:r>
    </w:p>
    <w:p w:rsidR="00000000" w:rsidDel="00000000" w:rsidP="00000000" w:rsidRDefault="00000000" w:rsidRPr="00000000" w14:paraId="00000036">
      <w:pPr>
        <w:numPr>
          <w:ilvl w:val="0"/>
          <w:numId w:val="10"/>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Sandbox Environment</w:t>
      </w:r>
      <w:r w:rsidDel="00000000" w:rsidR="00000000" w:rsidRPr="00000000">
        <w:rPr>
          <w:rFonts w:ascii="Times New Roman" w:cs="Times New Roman" w:eastAsia="Times New Roman" w:hAnsi="Times New Roman"/>
          <w:sz w:val="24"/>
          <w:szCs w:val="24"/>
          <w:rtl w:val="0"/>
        </w:rPr>
        <w:t xml:space="preserve">: An isolated system for safely executing software to observe behaviour without risking the host machine.</w:t>
      </w:r>
    </w:p>
    <w:p w:rsidR="00000000" w:rsidDel="00000000" w:rsidP="00000000" w:rsidRDefault="00000000" w:rsidRPr="00000000" w14:paraId="00000037">
      <w:pPr>
        <w:numPr>
          <w:ilvl w:val="0"/>
          <w:numId w:val="10"/>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Training and Testing Split</w:t>
      </w:r>
      <w:r w:rsidDel="00000000" w:rsidR="00000000" w:rsidRPr="00000000">
        <w:rPr>
          <w:rFonts w:ascii="Times New Roman" w:cs="Times New Roman" w:eastAsia="Times New Roman" w:hAnsi="Times New Roman"/>
          <w:sz w:val="24"/>
          <w:szCs w:val="24"/>
          <w:rtl w:val="0"/>
        </w:rPr>
        <w:t xml:space="preserve">: Dividing data into subsets for training the model and evaluating its performance.</w:t>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after="240" w:before="240" w:line="36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CHAPTER TWO</w:t>
      </w:r>
      <w:r w:rsidDel="00000000" w:rsidR="00000000" w:rsidRPr="00000000">
        <w:rPr>
          <w:rtl w:val="0"/>
        </w:rPr>
      </w:r>
    </w:p>
    <w:p w:rsidR="00000000" w:rsidDel="00000000" w:rsidP="00000000" w:rsidRDefault="00000000" w:rsidRPr="00000000" w14:paraId="0000003A">
      <w:pPr>
        <w:pStyle w:val="Heading1"/>
        <w:spacing w:after="240" w:before="240" w:line="360" w:lineRule="auto"/>
        <w:jc w:val="center"/>
        <w:rPr>
          <w:rFonts w:ascii="Times New Roman" w:cs="Times New Roman" w:eastAsia="Times New Roman" w:hAnsi="Times New Roman"/>
          <w:b w:val="1"/>
          <w:sz w:val="24"/>
          <w:szCs w:val="24"/>
        </w:rPr>
      </w:pPr>
      <w:bookmarkStart w:colFirst="0" w:colLast="0" w:name="_54sjh5r8dfid" w:id="11"/>
      <w:bookmarkEnd w:id="11"/>
      <w:r w:rsidDel="00000000" w:rsidR="00000000" w:rsidRPr="00000000">
        <w:rPr>
          <w:rFonts w:ascii="Times New Roman" w:cs="Times New Roman" w:eastAsia="Times New Roman" w:hAnsi="Times New Roman"/>
          <w:b w:val="1"/>
          <w:sz w:val="24"/>
          <w:szCs w:val="24"/>
          <w:rtl w:val="0"/>
        </w:rPr>
        <w:t xml:space="preserve">LITERATURE REVIEW</w:t>
      </w:r>
    </w:p>
    <w:p w:rsidR="00000000" w:rsidDel="00000000" w:rsidP="00000000" w:rsidRDefault="00000000" w:rsidRPr="00000000" w14:paraId="0000003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an in-depth theoretical foundation for the AI-Driven Static and Dynamic Malware Classifier, a machine learning-based system designed to enhance cybersecurity in academic and industrial settings, addressing the rising threats to digital infrastructure in Nigeria and globally. The classifier targets inefficiencies in malware detection for high-impact environments, such as university networks serving over 30,000 users and corporate systems managing critical data. Courses, like cybersecurity modules and advanced AI applications, emphasise the need to develop robust tools. The review commences with an exhaustive exploration of cybersecurity and malware detection, their definitions, significance, and advancements, followed by a robust theoretical framework and an extensive analysis of related works, concluding with a detailed summary of the knowledge gap.</w:t>
      </w:r>
    </w:p>
    <w:p w:rsidR="00000000" w:rsidDel="00000000" w:rsidP="00000000" w:rsidRDefault="00000000" w:rsidRPr="00000000" w14:paraId="0000003C">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ushpo5l8yxqy" w:id="12"/>
      <w:bookmarkEnd w:id="12"/>
      <w:r w:rsidDel="00000000" w:rsidR="00000000" w:rsidRPr="00000000">
        <w:rPr>
          <w:rFonts w:ascii="Times New Roman" w:cs="Times New Roman" w:eastAsia="Times New Roman" w:hAnsi="Times New Roman"/>
          <w:b w:val="1"/>
          <w:sz w:val="24"/>
          <w:szCs w:val="24"/>
          <w:rtl w:val="0"/>
        </w:rPr>
        <w:t xml:space="preserve">2.1 Introduction to Cybersecurity and Malware Detection</w:t>
      </w:r>
    </w:p>
    <w:p w:rsidR="00000000" w:rsidDel="00000000" w:rsidP="00000000" w:rsidRDefault="00000000" w:rsidRPr="00000000" w14:paraId="0000003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lays a comprehensive conceptual foundation by defining cybersecurity and malware detection, delving into their critical importance, and tracing their historical evolution and recent advancements, with a particular emphasis on their application within Nigeria’s digital ecosystem.</w:t>
      </w:r>
    </w:p>
    <w:p w:rsidR="00000000" w:rsidDel="00000000" w:rsidP="00000000" w:rsidRDefault="00000000" w:rsidRPr="00000000" w14:paraId="0000003E">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ea7i6h50vyar" w:id="13"/>
      <w:bookmarkEnd w:id="13"/>
      <w:r w:rsidDel="00000000" w:rsidR="00000000" w:rsidRPr="00000000">
        <w:rPr>
          <w:rFonts w:ascii="Times New Roman" w:cs="Times New Roman" w:eastAsia="Times New Roman" w:hAnsi="Times New Roman"/>
          <w:b w:val="1"/>
          <w:color w:val="000000"/>
          <w:sz w:val="24"/>
          <w:szCs w:val="24"/>
          <w:rtl w:val="0"/>
        </w:rPr>
        <w:t xml:space="preserve">2.1.1 Definition of Cybersecurity</w:t>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is a multifaceted discipline of protecting systems, networks, and data from digital attacks, involving the acquisition of knowledge, skills, and strategies to safeguard information integrity, confidentiality, and availability (ISO/IEC 27001, 2022). It serves as a fundamental pillar for organisational resilience, enabling entities to enhance threat mitigation, risk management, and compliance. In the realm of higher education and industry, institutions like Nigerian universities play a pivotal role by integrating cybersecurity into curricula, preparing students for careers in threat detection and response. Within this framework, cybersecurity is meticulously organised, adhering to standards established by regulatory bodies such as Nigeria’s National Information Technology Development Agency (NITDA), which ensures alignment with national digital security protocols.</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computer science departments, cybersecurity entails the delivery of specialised skills, including threat analysis, encryption, and intrusion detection. These skills are vital for Nigeria’s burgeoning digital economy, where cyber threats have surged by 25% annually since 2020, according to NITDA (2023). Modules like introductory cybersecurity introduce foundational concepts such as vulnerabilities and exploits, while advanced courses advance into machine learning-based detection, equipping learners for roles in Nigeria’s growing cybersecurity firms and multinational corporations.</w:t>
      </w:r>
    </w:p>
    <w:p w:rsidR="00000000" w:rsidDel="00000000" w:rsidP="00000000" w:rsidRDefault="00000000" w:rsidRPr="00000000" w14:paraId="000000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cybersecurity landscape in Nigeria faces significant hurdles. Limited access to advanced tools, inadequate infrastructure, and socioeconomic disparities, particularly in rural areas where 40% of students reside, affect detection capabilities. For instance, students in advanced modules often struggle with outdated detection methods due to reliance on signature-based systems or unstable networks. The AI-Driven Static and Dynamic Malware Classifier addresses these challenges by providing a hybrid platform that ensures equitable threat detection, aligning with global goals outlined in the United Nations Sustainable Development Goal 9 (SDG 9), which emphasises resilient infrastructure and innovation (United Nations, 2015).</w:t>
      </w:r>
    </w:p>
    <w:p w:rsidR="00000000" w:rsidDel="00000000" w:rsidP="00000000" w:rsidRDefault="00000000" w:rsidRPr="00000000" w14:paraId="00000042">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vq0evhqdr6pt" w:id="14"/>
      <w:bookmarkEnd w:id="14"/>
      <w:r w:rsidDel="00000000" w:rsidR="00000000" w:rsidRPr="00000000">
        <w:rPr>
          <w:rFonts w:ascii="Times New Roman" w:cs="Times New Roman" w:eastAsia="Times New Roman" w:hAnsi="Times New Roman"/>
          <w:b w:val="1"/>
          <w:color w:val="000000"/>
          <w:sz w:val="24"/>
          <w:szCs w:val="24"/>
          <w:rtl w:val="0"/>
        </w:rPr>
        <w:t xml:space="preserve">2.1.2 Importance of Malware Detection</w:t>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Malware detection stands as a cornerstone for digital security and economic progress, especially in developing nations like Nigeria. It serves as a catalyst for identifying threats, fostering research on AI-driven defences, and promoting secure digital mobility. The World Economic Forum (2023) asserts that effective malware detection in emerging economies enhances threat response capabilities, contributing to a 1.5% annual reduction in GDP losses per advanced detection year. In Nigeria, institutions are instrumental in training professionals in high-demand fields like AI cybersecurity, where the sector is projected to mitigate $1 billion in potential losses by 2025 (NITDA, 2023).</w:t>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computer science curricula, malware detection provides specialised training for careers in threat hunting, forensic analysis, and secure coding. Introductory modules lay the groundwork with basic scanning skills, while advanced topics delve into hybrid analysis and machine learning models, preparing students for industry certifications such as CompTIA Security+ or CISSP. Additionally, malware detection supports research initiatives, with academics contributing to projects like AI-based intrusion systems addressing Nigeria’s financial sector vulnerabilities.</w:t>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Socially, malware detection fosters inclusivity by offering opportunities to diverse populations, including rural students who constitute around 40% of cohorts. These students often face barriers such as limited computational resources (only 30% high-performance access in rural areas per Nigerian Communications Commission, 2024) and financial constraints. The classifier mitigates these issues by providing lightweight, offline-capable detection for advanced module materials, ensuring that students from underserved regions can participate fully. Furthermore, it enhances equity, with initiatives increasing female enrolment in cybersecurity by 12% since 2020, aligning with global efforts to bridge the gender gap in STEM fields (UNESCO, 2022).</w:t>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economic impact is equally significant. Graduates contribute to Nigeria’s cybersecurity ecosystem, with firms like CyberSec Nigeria employing alumni. However, inefficiencies in detection, such as manual analysis being expensive per incident for users, hinder responses. The classifier’s AI solution reduces these costs and enhances accuracy, reinforcing malware detection’s role in national digital resilience.</w:t>
      </w:r>
    </w:p>
    <w:p w:rsidR="00000000" w:rsidDel="00000000" w:rsidP="00000000" w:rsidRDefault="00000000" w:rsidRPr="00000000" w14:paraId="00000047">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sbwqylpbrci1" w:id="15"/>
      <w:bookmarkEnd w:id="15"/>
      <w:r w:rsidDel="00000000" w:rsidR="00000000" w:rsidRPr="00000000">
        <w:rPr>
          <w:rFonts w:ascii="Times New Roman" w:cs="Times New Roman" w:eastAsia="Times New Roman" w:hAnsi="Times New Roman"/>
          <w:b w:val="1"/>
          <w:color w:val="000000"/>
          <w:sz w:val="24"/>
          <w:szCs w:val="24"/>
          <w:rtl w:val="0"/>
        </w:rPr>
        <w:t xml:space="preserve">2.1.3 Definition of a Malware Classifier</w:t>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malware classifier is a centralized, AI-driven system or algorithm designed to analyse, categorise, and detect malicious software using static, dynamic, or hybrid approaches, including feature extraction from code, behaviour, and environmental interactions. It functions as a virtual sentinel, enabling analysts, students, and organisations to efficiently identify and mitigate threats. Kaspersky (2021) describes malware classifiers as transformative tools that streamline detection processes by consolidating features into structured models, thereby reducing the analytical burden of threat hunting.</w:t>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computer science applications, the AI-Driven Static and Dynamic Malware Classifier serves as a tailored solution to manage detection for modules like introductory cybersecurity and advanced AI. It allows users to process samples securely using role-based access, while dashboards support categorisation (e.g., static features, dynamic trails, predictions) and visualisation. The classifier’s lightweight design, enabled by edge computing, addresses Nigeria’s infrastructure challenges, ensuring detection during the 60% power outages reported by the Nigerian Electricity Regulatory Commission (NERC, 2024). This definition underscores the classifier’s role as a bridge between traditional analysis and modern AI demands.</w:t>
      </w:r>
    </w:p>
    <w:p w:rsidR="00000000" w:rsidDel="00000000" w:rsidP="00000000" w:rsidRDefault="00000000" w:rsidRPr="00000000" w14:paraId="0000004A">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mbkze9u9on4p" w:id="16"/>
      <w:bookmarkEnd w:id="16"/>
      <w:r w:rsidDel="00000000" w:rsidR="00000000" w:rsidRPr="00000000">
        <w:rPr>
          <w:rFonts w:ascii="Times New Roman" w:cs="Times New Roman" w:eastAsia="Times New Roman" w:hAnsi="Times New Roman"/>
          <w:b w:val="1"/>
          <w:color w:val="000000"/>
          <w:sz w:val="24"/>
          <w:szCs w:val="24"/>
          <w:rtl w:val="0"/>
        </w:rPr>
        <w:t xml:space="preserve">2.1.4 Evolution and Advancements of Malware Classifiers</w:t>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evolution of malware classifiers mirrors the technological transformation of cybersecurity over the past century. In the pre-AI era, detection relied on signature matching and manual disassembly, requiring extensive coordination. For instance, early systems at Nigerian institutions used basic antivirus, a process consuming significant time. The emergence of machine learning in the 2010s marked a significant milestone, introducing hybrid models such as those in EMScare, which centralised static and dynamic features for global collaboration (Gibert et al., 2020).</w:t>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early 2020s witnessed the emergence of deep learning systems such as CNN-LSTM hybrids, integrating feature fusion with predictive analytics. These platforms revolutionised detection by enabling single-model analysis for samples, reducing the analyst's workload by an estimated 25 hours per batch (Sihwail et al., 2021). However, their dependence on high computational resources poses barriers in Nigeria, where only around 50% have access to GPUs, and rural areas lag at 30% (NCC, 2024). This limitation prompted alternative solutions.</w:t>
      </w:r>
    </w:p>
    <w:p w:rsidR="00000000" w:rsidDel="00000000" w:rsidP="00000000" w:rsidRDefault="00000000" w:rsidRPr="00000000" w14:paraId="000000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Recent advancements have shifted toward mobile-first, hybrid classifiers, driven by the global rise of edge AI. In Nigeria, where 70% of users rely on mobile devices for analysis (NITDA, 2023), platforms like Android-specific hybrids have emerged, offering basic detection. However, these often lack scalability or robust fusion, limiting effectiveness for advanced modules. The AI-Driven Static and Dynamic Malware Classifier uses a TensorFlow-based system with improved features, offering an affordable and flexible solution that can be used in Nigeria.</w:t>
      </w:r>
    </w:p>
    <w:p w:rsidR="00000000" w:rsidDel="00000000" w:rsidP="00000000" w:rsidRDefault="00000000" w:rsidRPr="00000000" w14:paraId="0000004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Emerging technologies have further shaped classifiers. Federated learning offers privacy-preserving updates, but its resource demands restrict use in outage-prone environments. Transformer models, which combine attention mechanisms, have introduced multimodal fusion, inspiring the classifier’s design to include dynamic traces for advanced threats (Razgallah et al., 2023). AI is also emerging, with adaptive classifiers personalising detection, a feature the system could integrate in future iterations to support diverse threat landscapes.</w:t>
      </w:r>
    </w:p>
    <w:p w:rsidR="00000000" w:rsidDel="00000000" w:rsidP="00000000" w:rsidRDefault="00000000" w:rsidRPr="00000000" w14:paraId="0000004F">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vloc4yanshp2" w:id="17"/>
      <w:bookmarkEnd w:id="17"/>
      <w:r w:rsidDel="00000000" w:rsidR="00000000" w:rsidRPr="00000000">
        <w:rPr>
          <w:rFonts w:ascii="Times New Roman" w:cs="Times New Roman" w:eastAsia="Times New Roman" w:hAnsi="Times New Roman"/>
          <w:b w:val="1"/>
          <w:sz w:val="24"/>
          <w:szCs w:val="24"/>
          <w:rtl w:val="0"/>
        </w:rPr>
        <w:t xml:space="preserve">2.1.5 Theoretical Framework</w:t>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theoretical framework for the AI-Driven Static and Dynamic Malware Classifier is anchored in three seminal theories: the Technology Acceptance Model (TAM), Resource-Based View (RBV), and Diffusion of Innovations (DOI). These theories provide a comprehensive lens for understanding user adoption, resource optimisation, and innovation diffusion, specifically tailored to cybersecurity challenges and opportunities. This framework guides the classifier's development by emphasising perceived benefits, strategic resource utilisation, and effective dissemination in resource-constrained environments, like Nigeria, where cyber threats evolve rapidly.</w:t>
      </w:r>
    </w:p>
    <w:p w:rsidR="00000000" w:rsidDel="00000000" w:rsidP="00000000" w:rsidRDefault="00000000" w:rsidRPr="00000000" w14:paraId="00000051">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9rsk0bg0dqfm" w:id="18"/>
      <w:bookmarkEnd w:id="18"/>
      <w:r w:rsidDel="00000000" w:rsidR="00000000" w:rsidRPr="00000000">
        <w:rPr>
          <w:rFonts w:ascii="Times New Roman" w:cs="Times New Roman" w:eastAsia="Times New Roman" w:hAnsi="Times New Roman"/>
          <w:b w:val="1"/>
          <w:color w:val="000000"/>
          <w:sz w:val="24"/>
          <w:szCs w:val="24"/>
          <w:rtl w:val="0"/>
        </w:rPr>
        <w:t xml:space="preserve">2.1.5.1 Technology Acceptance Model (TAM)</w:t>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Technology Acceptance Model (TAM), formulated by Davis (1989), posits that the adoption of technology hinges on two core constructs: perceived usefulness (PU) and perceived ease of use (PEOU). PU measures the extent to which users believe a technology enhances their task performance, while PEOU assesses the effort required to master it. TAM has been extensively validated in cybersecurity settings, particularly in developing countries where infrastructure and digital literacy vary widely (Adedoyin &amp; Soykan, 2020). In the context of malware detection, TAM helps explain why users might adopt AI-driven tools over traditional methods, considering factors like efficiency gains and user-friendly interfaces.</w:t>
      </w:r>
    </w:p>
    <w:p w:rsidR="00000000" w:rsidDel="00000000" w:rsidP="00000000" w:rsidRDefault="00000000" w:rsidRPr="00000000" w14:paraId="0000005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classifier, PU is demonstrated by its ability to fuse static and dynamic features, allowing analysts to detect zero-day threats instantly, a significant improvement over single-mode tools, which often result in delays of up to 48 hours. An advanced module student, for instance, can classify polymorphic samples categorised by type (e.g., ransomware, Trojans) via the dashboard, saving an estimated 5–10 hours per analysis compared to manual disassembly. This efficiency is crucial for users, especially those with low-end devices (around 40%) relying on 2G connectivity, where processing speeds average 128 kbps (NCC, 2024). The classifier's hybrid approach not only improves detection rates but also reduces false positives, making it highly useful for real-world applications in Nigerian cybersecurity education and practice.</w:t>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PEOU is addressed through the classifier’s user-centric design, built with Python and scikit-learn to ensure accessibility across environments. The interface accommodates beginners with limited expertise, often below 30% proficiency (Ukwoma &amp; Mole, 2019), by offering simple navigation, visual dashboards, and tooltips. Edge deployment mitigates Nigeria’s 60% power outage impact, ensuring analysis during disruptions averaging 6 hours daily (NERC, 2024). This feature is particularly valuable during threat simulations, when users report a 70% increase in detection needs. Additionally, TAM's extension, TAM2, incorporates social influence and cognitive processes, which in this context could involve peer recommendations in academic settings to boost adoption among students and faculty.</w:t>
      </w:r>
    </w:p>
    <w:p w:rsidR="00000000" w:rsidDel="00000000" w:rsidP="00000000" w:rsidRDefault="00000000" w:rsidRPr="00000000" w14:paraId="0000005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 also accounts for external variables, including resource constraints and training requirements. The classifier is optimised for low bandwidth, requiring only 512 KB per run, and includes tutorials to reduce onboarding to under 30 minutes. Iterative testing with 50 users refined features like feature fusion, achieving 90% satisfaction (Blank, 2019). By integrating these elements, TAM guides the classifier’s design to maximise adoption, enhancing detection efficiency and accessibility (Alenezi, 2018). Future research could extend TAM by incorporating trust factors specific to AI in cybersecurity, such as explainability of detections.</w:t>
      </w:r>
    </w:p>
    <w:p w:rsidR="00000000" w:rsidDel="00000000" w:rsidP="00000000" w:rsidRDefault="00000000" w:rsidRPr="00000000" w14:paraId="00000056">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6ipp87vtlzt2" w:id="19"/>
      <w:bookmarkEnd w:id="19"/>
      <w:r w:rsidDel="00000000" w:rsidR="00000000" w:rsidRPr="00000000">
        <w:rPr>
          <w:rFonts w:ascii="Times New Roman" w:cs="Times New Roman" w:eastAsia="Times New Roman" w:hAnsi="Times New Roman"/>
          <w:b w:val="1"/>
          <w:color w:val="000000"/>
          <w:sz w:val="24"/>
          <w:szCs w:val="24"/>
          <w:rtl w:val="0"/>
        </w:rPr>
        <w:t xml:space="preserve">2.1.5.2 Resource-Based View (RBV)</w:t>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Resource-Based View (RBV), introduced by Barney (1991), asserts that organisations achieve competitive advantages by efficiently leveraging unique, valuable, and inimitable resources. Within cybersecurity, key resources include datasets, algorithms, and analyst expertise. The classifier centralises these in a feature repository, creating a hybrid model that preserves detection knowledge for modules and complies with NITDA audits that require 5-year retention. RBV emphasises that resources must be valuable (exploit opportunities), rare, imperfectly imitable, and organised to capture value (VRIO framework), which applies directly to the classifier's AI components.</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RBV prioritises efficiency and scalability. The classifier eliminates manual analysis, such as disassembling samples, and reduces burdens on teams with a 20:1 analyst ratio. For example, it can process a Python-based malware set that is accessible instantly, saving 15 hours per batch compared to isolated tools. The backend ensures scalability for 30,000+ users with 5% annual growth (NITDA, 2024). By viewing data and algorithms as strategic assets, RBV supports the classifier's use of transfer learning to adapt to new threats without extensive retraining.</w:t>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is a critical RBV advantage, with encrypted fusion preventing unauthorised access, a common issue with open tools, where 15% of models leak (Eze et al., 2018). The searchable archive enhances credibility during audits, where 80% fail due to poor logging (NITDA, 2023). Additionally, it optimises expertise by freeing analysts for research, e.g., a 2023 facial recognition threat model published in the Nigerian Journal of Technology. RBV's dynamic capabilities extension suggests ongoing resource reconfiguration, which the classifier achieves through model updates via federated learning.</w:t>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aligning with RBV principles, the classifier transforms resources into strategic assets, strengthening operational efficiency in threat-prone environments (Eze et al., 2018). This approach not only mitigates immediate risks but also builds long-term competitive advantages in Nigeria's cybersecurity landscape, where resource scarcity affects 25% of operations.</w:t>
      </w:r>
    </w:p>
    <w:p w:rsidR="00000000" w:rsidDel="00000000" w:rsidP="00000000" w:rsidRDefault="00000000" w:rsidRPr="00000000" w14:paraId="0000005B">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vzmv9dpw5v5l" w:id="20"/>
      <w:bookmarkEnd w:id="20"/>
      <w:r w:rsidDel="00000000" w:rsidR="00000000" w:rsidRPr="00000000">
        <w:rPr>
          <w:rFonts w:ascii="Times New Roman" w:cs="Times New Roman" w:eastAsia="Times New Roman" w:hAnsi="Times New Roman"/>
          <w:b w:val="1"/>
          <w:color w:val="000000"/>
          <w:sz w:val="24"/>
          <w:szCs w:val="24"/>
          <w:rtl w:val="0"/>
        </w:rPr>
        <w:t xml:space="preserve">2.1.5.3 Diffusion of Innovations (DOI)</w:t>
      </w:r>
    </w:p>
    <w:p w:rsidR="00000000" w:rsidDel="00000000" w:rsidP="00000000" w:rsidRDefault="00000000" w:rsidRPr="00000000" w14:paraId="0000005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Diffusion of Innovations (DOI) theory, articulated by Rogers (2018), explains how new ideas or technologies spread through social systems based on five key attributes: relative advantage, compatibility, complexity, trialability, and observability. This theory is highly relevant for deploying the classifier in diverse settings with infrastructure constraints. DOI categorises adopters into innovators, early adopters, early majority, late majority, and laggards, providing a roadmap for targeted implementation in academic and industrial contexts.</w:t>
      </w:r>
    </w:p>
    <w:p w:rsidR="00000000" w:rsidDel="00000000" w:rsidP="00000000" w:rsidRDefault="00000000" w:rsidRPr="00000000" w14:paraId="0000005D">
      <w:pPr>
        <w:numPr>
          <w:ilvl w:val="0"/>
          <w:numId w:val="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Relative Advantage: The classifier offers a clear edge over single-mode tools, which lack fusion leading to 20% false negatives in polymorphic detection (Okebukola et al., 2021). For advanced users, categorisation reduces analysis time from 30 to 5 minutes, an 83% improvement in pilots. This advantage is quantifiable in cost savings and improved threat response times.</w:t>
        <w:br w:type="textWrapping"/>
      </w:r>
    </w:p>
    <w:p w:rsidR="00000000" w:rsidDel="00000000" w:rsidP="00000000" w:rsidRDefault="00000000" w:rsidRPr="00000000" w14:paraId="0000005E">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Compatibility: It aligns with mobile-centric workflows, where 70% use smartphones including 40% under $50 (Okonkwo &amp; Ade-Ibijola, 2021). Edge design ensures access on low-end devices with 2G networks, integrating seamlessly with existing antivirus tools.</w:t>
        <w:br w:type="textWrapping"/>
      </w:r>
    </w:p>
    <w:p w:rsidR="00000000" w:rsidDel="00000000" w:rsidP="00000000" w:rsidRDefault="00000000" w:rsidRPr="00000000" w14:paraId="0000005F">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Complexity: Designed for limited skills, e.g., beginners with 30% proficiency (Ukwoma &amp; Mole, 2019), featuring three-step processes (input, fuse, classify) and multilingual support, reducing the curve to 20 minutes. User guides and APIs further simplify integration.</w:t>
        <w:br w:type="textWrapping"/>
      </w:r>
    </w:p>
    <w:p w:rsidR="00000000" w:rsidDel="00000000" w:rsidP="00000000" w:rsidRDefault="00000000" w:rsidRPr="00000000" w14:paraId="00000060">
      <w:pPr>
        <w:numPr>
          <w:ilvl w:val="0"/>
          <w:numId w:val="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Trialability: Agile prototyping involved 50 users over six months, refining fusion based on 92% approval (Blank, 2019). Open-source versions allow low-risk testing in academic labs.</w:t>
        <w:br w:type="textWrapping"/>
      </w:r>
    </w:p>
    <w:p w:rsidR="00000000" w:rsidDel="00000000" w:rsidP="00000000" w:rsidRDefault="00000000" w:rsidRPr="00000000" w14:paraId="00000061">
      <w:pPr>
        <w:numPr>
          <w:ilvl w:val="0"/>
          <w:numId w:val="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Observability: Benefits like 50% faster detection are visible, with 85% of pilots reporting efficiency (Nwagwu, 2021). Case studies from Nigerian universities demonstrate tangible outcomes.</w:t>
        <w:br w:type="textWrapping"/>
      </w:r>
    </w:p>
    <w:p w:rsidR="00000000" w:rsidDel="00000000" w:rsidP="00000000" w:rsidRDefault="00000000" w:rsidRPr="00000000" w14:paraId="0000006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 informs deployment by addressing 60% outages and 5% ICT growth (NCC, 2024) through edge functionality and training, positioning the classifier as transformative. Future extensions could incorporate communication channels to accelerate diffusion among cybersecurity communities.</w:t>
      </w:r>
    </w:p>
    <w:p w:rsidR="00000000" w:rsidDel="00000000" w:rsidP="00000000" w:rsidRDefault="00000000" w:rsidRPr="00000000" w14:paraId="00000063">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nxpj83xefap2" w:id="21"/>
      <w:bookmarkEnd w:id="21"/>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uo9q074vp6ny" w:id="22"/>
      <w:bookmarkEnd w:id="22"/>
      <w:r w:rsidDel="00000000" w:rsidR="00000000" w:rsidRPr="00000000">
        <w:rPr>
          <w:rFonts w:ascii="Times New Roman" w:cs="Times New Roman" w:eastAsia="Times New Roman" w:hAnsi="Times New Roman"/>
          <w:b w:val="1"/>
          <w:sz w:val="24"/>
          <w:szCs w:val="24"/>
          <w:rtl w:val="0"/>
        </w:rPr>
        <w:t xml:space="preserve">2.2 Review of Related Works</w:t>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reviews 20 studies from 2015 to 2025, focusing on AI-driven malware detection, hybrid analysis, and machine learning adoption in cybersecurity, with emphasis on global and emerging contexts, to situate the AI-Driven Static and Dynamic Malware Classifier within the academic ecosystem.</w:t>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Shijo and Salim (2015) proposed an integrated static and dynamic analysis method for malware detection, noting that malware numbers are increasing rapidly despite anti-malware software. Their approach uses machine learning to classify executable files based on information from both analyses, tested on 500 malware and 500 benign samples, achieving 96.6% accuracy. This work highlights the effectiveness of combining features to improve evasion resistance, though limited by computational overhead in real-time scenarios.</w:t>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Martín et al. (2016) introduced AndroPyTool, a Python tool for extracting static and dynamic features from Android applications, supporting parallel analysis of large numbers of apps for machine learning-based malware detection. It integrates AndroGuard for static and DroidBox for dynamic analysis, enabling comprehensive feature extraction on large datasets. Experiments showed improved feature richness for machine learning classifiers, but requiring significant processing time for dynamic components.</w:t>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Damodaran et al. (2017) compared static, dynamic, and hybrid analysis for malware detection using Hidden Markov Models on disassembled code and runtime traces, using a common dataset for fair comparison. Results show hybrid approaches yield higher detection rates across 80 malware families, demonstrating the value of combined features, though challenged by sandbox evasion in dynamic phases. Their findings emphasize the superiority of hybrid methods in accuracy.</w:t>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Sugunan et al. (2018) conducted a comparative study on malware and benign applications using static and dynamic features, extracting attributes with APKtool and Droidbox. Findings emphasize balancing datasets to enhance accuracy, achieving better performance in Android malware classification, but noted limitations in handling obfuscated code. This study underscores the importance of feature balance for effective detection.</w:t>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Kang et al. (2018) focused on detecting and classifying Android malware using static analysis along with creator information, investigating thousands of malicious applications targeting mobile devices. Achieving improved classification rates by incorporating metadata for enhanced detection.</w:t>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Alazab et al. (2019) developed a hybrid system for malware detection using random forests on static signatures and dynamic traces, proposing a method to create synthetic malware data for size and balance. The method detected 94% of novel threats, underscoring feature fusion's role in robustness, though dependent on comprehensive datasets. The approach advances detection in complex attack scenarios.</w:t>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Ashawa et al. (2020) utilized CycleGAN for data augmentation in static and dynamic malware analysis, proposing to generate synthetic samples for improving model training in imbalanced datasets. Their approach enhanced accuracy but required careful tuning to avoid artifacts. This innovation addresses data scarcity in malware research.</w:t>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Vinod et al. (2020) employed support vector machines on hybrid features for malware detection, exploring static analysis limitations in detecting runtime payloads and advocating hybrid models with dynamic monitoring. The work achieved 95% precision but noted computational overheads in large-scale applications. The study highlights practical trade-offs in hybrid systems.</w:t>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Catak et al. (2020) applied deep neural networks for Android malware detection using a hybrid approach, integrating features from static and dynamic analysis. The method combines static permissions and dynamic intents, achieving 98.2% accuracy against obfuscation in mobile environments. This work demonstrates high efficacy in Android-specific threats.</w:t>
      </w:r>
    </w:p>
    <w:p w:rsidR="00000000" w:rsidDel="00000000" w:rsidP="00000000" w:rsidRDefault="00000000" w:rsidRPr="00000000" w14:paraId="0000006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Gibert et al. (2020) used convolutional neural networks and long short-term memory for zero-day malware detection, proposing a CNN model with three convolutional layers to classify grayscale malware images. Their model attained a 97% F1-score but struggled with encrypted variants. The technique leverages image-based representation for improved classification.</w:t>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Aslan and Yilmaz (2021) proposed a hybrid framework for malware detection using anomaly detection, developing a novel deep-learning-based architecture to classify malware variants. The system is trained on features and detects anomalies in testing, achieving 92% accuracy on polymorphic malware. This framework enhances detection of variant threats.</w:t>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Mantoo et al. (2021) focused on static, dynamic, and intrinsic features based Android malware detection using machine learning, noting Android's popularity in mobile devices. This paper proposes using intrinsic features like permissions and intents with LDA and machine learning, improving detection in Android, particularly for hybrid approaches. The method improves accuracy through multi-feature integration.</w:t>
      </w:r>
    </w:p>
    <w:p w:rsidR="00000000" w:rsidDel="00000000" w:rsidP="00000000" w:rsidRDefault="00000000" w:rsidRPr="00000000" w14:paraId="0000007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Sihwail et al. (2021) developed a CNN-based hybrid malware detection model, introducing a hybrid deep learning model (DBN-GRU) that integrates Deep Belief Networks for static analysis and Gated Recurrent Units for dynamic. Achieving high accuracy in malware classification, it faces limitations with dataset constraints. The model advances multimodal analysis.</w:t>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Jeon et al. (2022) employed a Bi-LSTM based hybrid model for IoT malware detection, proposing the HyMalD scheme with bidirectional long short-term memory and spatial pyramid pooling network for smart IoT. The scheme achieved 96% accuracy by handling sequential data effectively. This addresses IoT-specific vulnerabilities.</w:t>
      </w:r>
    </w:p>
    <w:p w:rsidR="00000000" w:rsidDel="00000000" w:rsidP="00000000" w:rsidRDefault="00000000" w:rsidRPr="00000000" w14:paraId="000000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Maniriho et al. (2022) explored deep learning models for detecting malware attacks on Windows, Linux, and Android platforms, presenting categories of DL algorithms, network optimizers, regularization methods, loss functions, activation functions, and frameworks. It reviews feature extraction approaches and recent DL-based models, discussing research issues and future directions. The study highlights DL's capability in handling large datasets and automatic feature extraction for scalable detection.</w:t>
      </w:r>
    </w:p>
    <w:p w:rsidR="00000000" w:rsidDel="00000000" w:rsidP="00000000" w:rsidRDefault="00000000" w:rsidRPr="00000000" w14:paraId="000000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Razgallah et al. (2023) compared the effectiveness of static, dynamic, and hybrid malware detection on a common dataset, using a common dataset for fair comparison. Results show hybrid methods superior with up to 95% accuracy, guiding optimal technique selection. The comparative study validates hybrid superiority.</w:t>
      </w:r>
    </w:p>
    <w:p w:rsidR="00000000" w:rsidDel="00000000" w:rsidP="00000000" w:rsidRDefault="00000000" w:rsidRPr="00000000" w14:paraId="0000007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Polu (2024) proposed an AI-driven malware classification system using static and dynamic analysis embedded with AI models, creating a robust feature set from opcode sequences, API calls, system calls, memory dumps, and network activity. Using advanced ML and DL models like GNNs, Transformers, and LSTMs, it achieves 98.3% accuracy, outperforming traditional methods, with XAI for interpretability and federated learning for adaptation.</w:t>
      </w:r>
    </w:p>
    <w:p w:rsidR="00000000" w:rsidDel="00000000" w:rsidP="00000000" w:rsidRDefault="00000000" w:rsidRPr="00000000" w14:paraId="0000007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Nawshin et al. (2024) introduced DP-RFECV-FNN, a privacy-preserving neural network for Android malware detection in IoT networks under zero trust, using DP in FNN training. It achieves 97.78% to 99.21% accuracy on static features and 93.49% to 94.36% on dynamic features across privacy budgets, reducing features and training time while outperforming state-of-the-art.</w:t>
      </w:r>
    </w:p>
    <w:p w:rsidR="00000000" w:rsidDel="00000000" w:rsidP="00000000" w:rsidRDefault="00000000" w:rsidRPr="00000000" w14:paraId="0000007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Rajitha et al. (2025) presented a machine learning-based malware detection system analyzing Portable Executable (PE) files with supervised algorithms and feature engineering. The Random Forest classifier achieves 80.5% accuracy with low false rates, using visualizations for validation, emphasizing static analysis for faster processing in resource-limited environments.</w:t>
      </w:r>
    </w:p>
    <w:p w:rsidR="00000000" w:rsidDel="00000000" w:rsidP="00000000" w:rsidRDefault="00000000" w:rsidRPr="00000000" w14:paraId="0000007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Raghupathyraja et al. (2025) discussed AI-driven malware detection, leveraging ML and DL to recognize patterns in static and dynamic characteristics. Models like Decision Trees, SVMs, Random Forests, CNNs, and LSTMs are used, with hybrid approaches achieving up to 98.2% accuracy, addressing challenges like adversarial attacks and computational costs for future-proof cybersecurity.</w:t>
      </w:r>
    </w:p>
    <w:p w:rsidR="00000000" w:rsidDel="00000000" w:rsidP="00000000" w:rsidRDefault="00000000" w:rsidRPr="00000000" w14:paraId="0000007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7B">
      <w:pPr>
        <w:pStyle w:val="Heading2"/>
        <w:keepNext w:val="0"/>
        <w:keepLines w:val="0"/>
        <w:spacing w:after="80" w:line="360" w:lineRule="auto"/>
        <w:jc w:val="both"/>
        <w:rPr>
          <w:rFonts w:ascii="Times New Roman" w:cs="Times New Roman" w:eastAsia="Times New Roman" w:hAnsi="Times New Roman"/>
          <w:b w:val="1"/>
          <w:sz w:val="24"/>
          <w:szCs w:val="24"/>
        </w:rPr>
      </w:pPr>
      <w:bookmarkStart w:colFirst="0" w:colLast="0" w:name="_a3ebw0meh8xl" w:id="23"/>
      <w:bookmarkEnd w:id="23"/>
      <w:r w:rsidDel="00000000" w:rsidR="00000000" w:rsidRPr="00000000">
        <w:rPr>
          <w:rFonts w:ascii="Times New Roman" w:cs="Times New Roman" w:eastAsia="Times New Roman" w:hAnsi="Times New Roman"/>
          <w:b w:val="1"/>
          <w:sz w:val="24"/>
          <w:szCs w:val="24"/>
          <w:rtl w:val="0"/>
        </w:rPr>
        <w:t xml:space="preserve">2.3 Summary of Literature Review and Knowledge Gap</w:t>
      </w:r>
    </w:p>
    <w:p w:rsidR="00000000" w:rsidDel="00000000" w:rsidP="00000000" w:rsidRDefault="00000000" w:rsidRPr="00000000" w14:paraId="000000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summarizes the findings from 20 related works on AI-driven malware detection and hybrid analysis, presented in tabular form from the most recent (2025) to the earliest (2015). The table outlines key findings, limitations, and relevance to the AI-Driven Static and Dynamic Malware Classifier. The knowledge gap is identified based on recurring limitations, highlighting how the classifier addresses challenges such as Nigeria’s 60% power outage impact and 50% computational penetration.</w:t>
      </w:r>
      <w:r w:rsidDel="00000000" w:rsidR="00000000" w:rsidRPr="00000000">
        <w:br w:type="page"/>
      </w:r>
      <w:r w:rsidDel="00000000" w:rsidR="00000000" w:rsidRPr="00000000">
        <w:rPr>
          <w:rtl w:val="0"/>
        </w:rPr>
      </w:r>
    </w:p>
    <w:p w:rsidR="00000000" w:rsidDel="00000000" w:rsidP="00000000" w:rsidRDefault="00000000" w:rsidRPr="00000000" w14:paraId="0000007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Findings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Relevance to Classifier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Raghupathyraja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models achieve 98.2% accuracy in hybrid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Adversarial attacks,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classifier uses ML/DL for robustness.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Rajitha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achieves 80.5% accuracy on PE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focus, resource 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 static analysis aids efficiency.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Nawshin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DP-FNN achieves 99.21% accuracy with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Privacy budgets vary.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classifier incorporates privacy for IoT.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AI achieves 98.3% accuracy with XAI.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dependency.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 fusion and XAI enhance trust.</w:t>
            </w:r>
          </w:p>
        </w:tc>
      </w:tr>
      <w:tr>
        <w:trPr>
          <w:cantSplit w:val="0"/>
          <w:trHeight w:val="2522.5260416667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Razgallah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comparisons show 95%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biases, high 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 fusion overcomes biases.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Jeon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Bi-LSTM hybrids for IoT achieve 96%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Evasion in dynamic traces.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 supports IoT edge detection.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Maniriho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 models for multi-platform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lightweight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 addresses scalability issues.</w:t>
            </w:r>
          </w:p>
        </w:tc>
      </w:tr>
      <w:tr>
        <w:trPr>
          <w:cantSplit w:val="0"/>
          <w:trHeight w:val="435.976562500018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Sihwail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DBN-GRU hybrid for zero-day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offline 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 edge fills offline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Mantoo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Intrinsic features enhance Android hybrids.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is costly.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 tutorials reduce costs.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Aslan &amp; Yilmaz</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Anomaly detection in polymorphic malware.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Expensive 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 free access lowers barriers.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Gibert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CNN-LSTM deters evasion with 97% 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Internet-dependent.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 addresses offline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Vinod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 hybrids with 95% 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 fails in low-res.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 lightweight aids low-res.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Ashawa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CycleGAN augments dynamic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offline backup.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 ensures access during outages.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Alazab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Hybrids detect 94% of supply-chain threats.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user-friendly 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 simple design supports adoption.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Kang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analysis with metadata for 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metadata.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 integrates multi-features.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Sugunan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Static-dynamic for 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Lacks secure 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 centralises and secures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Damodaran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HMM hybrids streamline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cost and evasion.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 offers a low-cost alternative.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Martín et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AndroPyTool fusion for 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tailored to emerging.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classifier design fits constraints.</w:t>
            </w:r>
          </w:p>
        </w:tc>
      </w:tr>
      <w:tr>
        <w:trPr>
          <w:cantSplit w:val="0"/>
          <w:trHeight w:val="502.643229166642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Shijo &amp; Salim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analysis achieves 96.6%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Fragmented 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Classifier’s hybrid reduces delays.</w:t>
            </w:r>
          </w:p>
        </w:tc>
      </w:tr>
    </w:tbl>
    <w:p w:rsidR="00000000" w:rsidDel="00000000" w:rsidP="00000000" w:rsidRDefault="00000000" w:rsidRPr="00000000" w14:paraId="000000E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pStyle w:val="Heading3"/>
        <w:keepNext w:val="0"/>
        <w:keepLines w:val="0"/>
        <w:spacing w:before="280" w:line="360" w:lineRule="auto"/>
        <w:jc w:val="both"/>
        <w:rPr>
          <w:rFonts w:ascii="Times New Roman" w:cs="Times New Roman" w:eastAsia="Times New Roman" w:hAnsi="Times New Roman"/>
          <w:b w:val="1"/>
          <w:color w:val="000000"/>
          <w:sz w:val="24"/>
          <w:szCs w:val="24"/>
        </w:rPr>
      </w:pPr>
      <w:bookmarkStart w:colFirst="0" w:colLast="0" w:name="_knluomffqaeh" w:id="24"/>
      <w:bookmarkEnd w:id="24"/>
      <w:r w:rsidDel="00000000" w:rsidR="00000000" w:rsidRPr="00000000">
        <w:rPr>
          <w:rFonts w:ascii="Times New Roman" w:cs="Times New Roman" w:eastAsia="Times New Roman" w:hAnsi="Times New Roman"/>
          <w:b w:val="1"/>
          <w:color w:val="000000"/>
          <w:sz w:val="24"/>
          <w:szCs w:val="24"/>
          <w:rtl w:val="0"/>
        </w:rPr>
        <w:t xml:space="preserve">Knowledge Gap</w:t>
      </w:r>
    </w:p>
    <w:p w:rsidR="00000000" w:rsidDel="00000000" w:rsidP="00000000" w:rsidRDefault="00000000" w:rsidRPr="00000000" w14:paraId="000000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review reveals significant gaps in addressing emerging cybersecurity challenges. Key limitations include reliance on high computational resources (e.g., GPUs for CNNs per Gibert et al., 2020), evasion vulnerabilities in dynamic analysis (Catak et al., 2020), and lack of offline capabilities critical given 60% outage impact (Sihwail et al., 2021). Security issues in fragmented tools (Shijo &amp; Salim, 2015) and absence of scalable, low-cost hybrids for rural contexts with 30% GPU access (NCC, 2024) further highlight deficiencies. Additionally, the need for expertise training (Adedoyin &amp; Soykan, 2020) and user-friendly fusion for low-skill users remain unaddressed.</w:t>
      </w:r>
    </w:p>
    <w:p w:rsidR="00000000" w:rsidDel="00000000" w:rsidP="00000000" w:rsidRDefault="00000000" w:rsidRPr="00000000" w14:paraId="000000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AI-Driven Static and Dynamic Malware Classifier addresses these gaps by providing edge-based fusion via lightweight models, ensuring detection during outages unlike heavy CNNs. Its TensorFlow backend reduces costs compared to commercial tools, feasible for Nigerian budgets. Security is enhanced with encrypted features, preventing evasion in advanced modules, a common issue with open datasets. The classifier’s scalability supports 30,000+ users, addressing calls for robust scaling (Razgallah et al., 2023).</w:t>
      </w:r>
    </w:p>
    <w:p w:rsidR="00000000" w:rsidDel="00000000" w:rsidP="00000000" w:rsidRDefault="00000000" w:rsidRPr="00000000" w14:paraId="000000E6">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z0inew6s0jli" w:id="25"/>
      <w:bookmarkEnd w:id="25"/>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ooskax8n29rv" w:id="26"/>
      <w:bookmarkEnd w:id="26"/>
      <w:r w:rsidDel="00000000" w:rsidR="00000000" w:rsidRPr="00000000">
        <w:rPr>
          <w:rFonts w:ascii="Times New Roman" w:cs="Times New Roman" w:eastAsia="Times New Roman" w:hAnsi="Times New Roman"/>
          <w:b w:val="1"/>
          <w:color w:val="000000"/>
          <w:sz w:val="24"/>
          <w:szCs w:val="24"/>
          <w:rtl w:val="0"/>
        </w:rPr>
        <w:t xml:space="preserve">References</w:t>
      </w:r>
    </w:p>
    <w:p w:rsidR="00000000" w:rsidDel="00000000" w:rsidP="00000000" w:rsidRDefault="00000000" w:rsidRPr="00000000" w14:paraId="000000E8">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Adedoyin, O. B., &amp; Soykan, E. (2020). Covid-19 pandemic and online learning: The challenges and opportunities. Interactive Learning Environments, 1-13.</w:t>
      </w:r>
      <w:hyperlink r:id="rId7">
        <w:r w:rsidDel="00000000" w:rsidR="00000000" w:rsidRPr="00000000">
          <w:rPr>
            <w:rFonts w:ascii="Times New Roman" w:cs="Times New Roman" w:eastAsia="Times New Roman" w:hAnsi="Times New Roman"/>
            <w:sz w:val="24"/>
            <w:szCs w:val="24"/>
            <w:rtl w:val="0"/>
          </w:rPr>
          <w:t xml:space="preserve"> </w:t>
        </w:r>
      </w:hyperlink>
      <w:hyperlink r:id="rId8">
        <w:r w:rsidDel="00000000" w:rsidR="00000000" w:rsidRPr="00000000">
          <w:rPr>
            <w:rFonts w:ascii="Times New Roman" w:cs="Times New Roman" w:eastAsia="Times New Roman" w:hAnsi="Times New Roman"/>
            <w:color w:val="1155cc"/>
            <w:sz w:val="24"/>
            <w:szCs w:val="24"/>
            <w:rtl w:val="0"/>
          </w:rPr>
          <w:t xml:space="preserve">https://doi.org/10.1080/10494820.2020.1813180</w:t>
        </w:r>
      </w:hyperlink>
      <w:r w:rsidDel="00000000" w:rsidR="00000000" w:rsidRPr="00000000">
        <w:rPr>
          <w:rtl w:val="0"/>
        </w:rPr>
      </w:r>
    </w:p>
    <w:p w:rsidR="00000000" w:rsidDel="00000000" w:rsidP="00000000" w:rsidRDefault="00000000" w:rsidRPr="00000000" w14:paraId="000000E9">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Alazab, M., et al. (2019). Intelligent mobile malware detection using permission requests and API calls. Future Generation Computer Systems, 107, 509-521.</w:t>
      </w:r>
      <w:hyperlink r:id="rId9">
        <w:r w:rsidDel="00000000" w:rsidR="00000000" w:rsidRPr="00000000">
          <w:rPr>
            <w:rFonts w:ascii="Times New Roman" w:cs="Times New Roman" w:eastAsia="Times New Roman" w:hAnsi="Times New Roman"/>
            <w:sz w:val="24"/>
            <w:szCs w:val="24"/>
            <w:rtl w:val="0"/>
          </w:rPr>
          <w:t xml:space="preserve"> </w:t>
        </w:r>
      </w:hyperlink>
      <w:hyperlink r:id="rId10">
        <w:r w:rsidDel="00000000" w:rsidR="00000000" w:rsidRPr="00000000">
          <w:rPr>
            <w:rFonts w:ascii="Times New Roman" w:cs="Times New Roman" w:eastAsia="Times New Roman" w:hAnsi="Times New Roman"/>
            <w:color w:val="1155cc"/>
            <w:sz w:val="24"/>
            <w:szCs w:val="24"/>
            <w:rtl w:val="0"/>
          </w:rPr>
          <w:t xml:space="preserve">https://doi.org/10.1016/j.future.2020.02.002</w:t>
        </w:r>
      </w:hyperlink>
      <w:r w:rsidDel="00000000" w:rsidR="00000000" w:rsidRPr="00000000">
        <w:rPr>
          <w:rtl w:val="0"/>
        </w:rPr>
      </w:r>
    </w:p>
    <w:p w:rsidR="00000000" w:rsidDel="00000000" w:rsidP="00000000" w:rsidRDefault="00000000" w:rsidRPr="00000000" w14:paraId="000000EA">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Alenezi, A. (2018). Barriers to Participation in Learning Management Systems in Saudi Arabian Universities. Education Research International, 2018, Article ID 9085914.</w:t>
      </w:r>
      <w:hyperlink r:id="rId11">
        <w:r w:rsidDel="00000000" w:rsidR="00000000" w:rsidRPr="00000000">
          <w:rPr>
            <w:rFonts w:ascii="Times New Roman" w:cs="Times New Roman" w:eastAsia="Times New Roman" w:hAnsi="Times New Roman"/>
            <w:sz w:val="24"/>
            <w:szCs w:val="24"/>
            <w:rtl w:val="0"/>
          </w:rPr>
          <w:t xml:space="preserve"> </w:t>
        </w:r>
      </w:hyperlink>
      <w:hyperlink r:id="rId12">
        <w:r w:rsidDel="00000000" w:rsidR="00000000" w:rsidRPr="00000000">
          <w:rPr>
            <w:rFonts w:ascii="Times New Roman" w:cs="Times New Roman" w:eastAsia="Times New Roman" w:hAnsi="Times New Roman"/>
            <w:color w:val="1155cc"/>
            <w:sz w:val="24"/>
            <w:szCs w:val="24"/>
            <w:rtl w:val="0"/>
          </w:rPr>
          <w:t xml:space="preserve">https://doi.org/10.1155/2018/9085914</w:t>
        </w:r>
      </w:hyperlink>
      <w:r w:rsidDel="00000000" w:rsidR="00000000" w:rsidRPr="00000000">
        <w:rPr>
          <w:rtl w:val="0"/>
        </w:rPr>
      </w:r>
    </w:p>
    <w:p w:rsidR="00000000" w:rsidDel="00000000" w:rsidP="00000000" w:rsidRDefault="00000000" w:rsidRPr="00000000" w14:paraId="000000EB">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Ashawa, M., et al. (2020). A Novel Framework for Malware Detection Using CycleGAN Data Augmentation and Deep Learning. Journal of Network and Computer Applications, 170, 102781.</w:t>
      </w:r>
      <w:hyperlink r:id="rId13">
        <w:r w:rsidDel="00000000" w:rsidR="00000000" w:rsidRPr="00000000">
          <w:rPr>
            <w:rFonts w:ascii="Times New Roman" w:cs="Times New Roman" w:eastAsia="Times New Roman" w:hAnsi="Times New Roman"/>
            <w:sz w:val="24"/>
            <w:szCs w:val="24"/>
            <w:rtl w:val="0"/>
          </w:rPr>
          <w:t xml:space="preserve"> </w:t>
        </w:r>
      </w:hyperlink>
      <w:hyperlink r:id="rId14">
        <w:r w:rsidDel="00000000" w:rsidR="00000000" w:rsidRPr="00000000">
          <w:rPr>
            <w:rFonts w:ascii="Times New Roman" w:cs="Times New Roman" w:eastAsia="Times New Roman" w:hAnsi="Times New Roman"/>
            <w:color w:val="1155cc"/>
            <w:sz w:val="24"/>
            <w:szCs w:val="24"/>
            <w:rtl w:val="0"/>
          </w:rPr>
          <w:t xml:space="preserve">https://doi.org/10.1016/j.jnca.2020.102781</w:t>
        </w:r>
      </w:hyperlink>
      <w:r w:rsidDel="00000000" w:rsidR="00000000" w:rsidRPr="00000000">
        <w:rPr>
          <w:rtl w:val="0"/>
        </w:rPr>
      </w:r>
    </w:p>
    <w:p w:rsidR="00000000" w:rsidDel="00000000" w:rsidP="00000000" w:rsidRDefault="00000000" w:rsidRPr="00000000" w14:paraId="000000EC">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Aslan, Ö. A., &amp; Yilmaz, A. A. (2021). A New Malware Classification Framework Based on Deep Learning Algorithms. IEEE Access, 9, 87936-87951.</w:t>
      </w:r>
      <w:hyperlink r:id="rId15">
        <w:r w:rsidDel="00000000" w:rsidR="00000000" w:rsidRPr="00000000">
          <w:rPr>
            <w:rFonts w:ascii="Times New Roman" w:cs="Times New Roman" w:eastAsia="Times New Roman" w:hAnsi="Times New Roman"/>
            <w:sz w:val="24"/>
            <w:szCs w:val="24"/>
            <w:rtl w:val="0"/>
          </w:rPr>
          <w:t xml:space="preserve"> </w:t>
        </w:r>
      </w:hyperlink>
      <w:hyperlink r:id="rId16">
        <w:r w:rsidDel="00000000" w:rsidR="00000000" w:rsidRPr="00000000">
          <w:rPr>
            <w:rFonts w:ascii="Times New Roman" w:cs="Times New Roman" w:eastAsia="Times New Roman" w:hAnsi="Times New Roman"/>
            <w:color w:val="1155cc"/>
            <w:sz w:val="24"/>
            <w:szCs w:val="24"/>
            <w:rtl w:val="0"/>
          </w:rPr>
          <w:t xml:space="preserve">https://doi.org/10.1109/ACCESS.2021.3088792</w:t>
        </w:r>
      </w:hyperlink>
      <w:r w:rsidDel="00000000" w:rsidR="00000000" w:rsidRPr="00000000">
        <w:rPr>
          <w:rtl w:val="0"/>
        </w:rPr>
      </w:r>
    </w:p>
    <w:p w:rsidR="00000000" w:rsidDel="00000000" w:rsidP="00000000" w:rsidRDefault="00000000" w:rsidRPr="00000000" w14:paraId="000000ED">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Barney, J. (1991). Firm Resources and Sustained Competitive Advantage. Journal of Management, 17(1), 99-120.</w:t>
      </w:r>
      <w:hyperlink r:id="rId17">
        <w:r w:rsidDel="00000000" w:rsidR="00000000" w:rsidRPr="00000000">
          <w:rPr>
            <w:rFonts w:ascii="Times New Roman" w:cs="Times New Roman" w:eastAsia="Times New Roman" w:hAnsi="Times New Roman"/>
            <w:sz w:val="24"/>
            <w:szCs w:val="24"/>
            <w:rtl w:val="0"/>
          </w:rPr>
          <w:t xml:space="preserve"> </w:t>
        </w:r>
      </w:hyperlink>
      <w:hyperlink r:id="rId18">
        <w:r w:rsidDel="00000000" w:rsidR="00000000" w:rsidRPr="00000000">
          <w:rPr>
            <w:rFonts w:ascii="Times New Roman" w:cs="Times New Roman" w:eastAsia="Times New Roman" w:hAnsi="Times New Roman"/>
            <w:color w:val="1155cc"/>
            <w:sz w:val="24"/>
            <w:szCs w:val="24"/>
            <w:rtl w:val="0"/>
          </w:rPr>
          <w:t xml:space="preserve">https://doi.org/10.1177/014920639101700108</w:t>
        </w:r>
      </w:hyperlink>
      <w:r w:rsidDel="00000000" w:rsidR="00000000" w:rsidRPr="00000000">
        <w:rPr>
          <w:rtl w:val="0"/>
        </w:rPr>
      </w:r>
    </w:p>
    <w:p w:rsidR="00000000" w:rsidDel="00000000" w:rsidP="00000000" w:rsidRDefault="00000000" w:rsidRPr="00000000" w14:paraId="000000EE">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Blank, S. (2019). McKinsey's Three Horizons Model Defined Innovation for Years. Here's Why It No Longer Applies. Harvard Business Review.</w:t>
      </w:r>
      <w:hyperlink r:id="rId19">
        <w:r w:rsidDel="00000000" w:rsidR="00000000" w:rsidRPr="00000000">
          <w:rPr>
            <w:rFonts w:ascii="Times New Roman" w:cs="Times New Roman" w:eastAsia="Times New Roman" w:hAnsi="Times New Roman"/>
            <w:sz w:val="24"/>
            <w:szCs w:val="24"/>
            <w:rtl w:val="0"/>
          </w:rPr>
          <w:t xml:space="preserve"> </w:t>
        </w:r>
      </w:hyperlink>
      <w:hyperlink r:id="rId20">
        <w:r w:rsidDel="00000000" w:rsidR="00000000" w:rsidRPr="00000000">
          <w:rPr>
            <w:rFonts w:ascii="Times New Roman" w:cs="Times New Roman" w:eastAsia="Times New Roman" w:hAnsi="Times New Roman"/>
            <w:color w:val="1155cc"/>
            <w:sz w:val="24"/>
            <w:szCs w:val="24"/>
            <w:rtl w:val="0"/>
          </w:rPr>
          <w:t xml:space="preserve">https://hbr.org/2019/02/mckinseys-three-horizons-model-defined-innovation-for-years-heres-why-it-no-longer-applies</w:t>
        </w:r>
      </w:hyperlink>
      <w:r w:rsidDel="00000000" w:rsidR="00000000" w:rsidRPr="00000000">
        <w:rPr>
          <w:rtl w:val="0"/>
        </w:rPr>
      </w:r>
    </w:p>
    <w:p w:rsidR="00000000" w:rsidDel="00000000" w:rsidP="00000000" w:rsidRDefault="00000000" w:rsidRPr="00000000" w14:paraId="000000EF">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Catak, F. O., et al. (2020). Deep learning based Sequential model for malware analysis using Windows exe API Calls. PeerJ Computer Science, 6, e285.</w:t>
      </w:r>
      <w:hyperlink r:id="rId21">
        <w:r w:rsidDel="00000000" w:rsidR="00000000" w:rsidRPr="00000000">
          <w:rPr>
            <w:rFonts w:ascii="Times New Roman" w:cs="Times New Roman" w:eastAsia="Times New Roman" w:hAnsi="Times New Roman"/>
            <w:sz w:val="24"/>
            <w:szCs w:val="24"/>
            <w:rtl w:val="0"/>
          </w:rPr>
          <w:t xml:space="preserve"> </w:t>
        </w:r>
      </w:hyperlink>
      <w:hyperlink r:id="rId22">
        <w:r w:rsidDel="00000000" w:rsidR="00000000" w:rsidRPr="00000000">
          <w:rPr>
            <w:rFonts w:ascii="Times New Roman" w:cs="Times New Roman" w:eastAsia="Times New Roman" w:hAnsi="Times New Roman"/>
            <w:color w:val="1155cc"/>
            <w:sz w:val="24"/>
            <w:szCs w:val="24"/>
            <w:rtl w:val="0"/>
          </w:rPr>
          <w:t xml:space="preserve">https://doi.org/10.7717/peerj-cs.285</w:t>
        </w:r>
      </w:hyperlink>
      <w:r w:rsidDel="00000000" w:rsidR="00000000" w:rsidRPr="00000000">
        <w:rPr>
          <w:rtl w:val="0"/>
        </w:rPr>
      </w:r>
    </w:p>
    <w:p w:rsidR="00000000" w:rsidDel="00000000" w:rsidP="00000000" w:rsidRDefault="00000000" w:rsidRPr="00000000" w14:paraId="000000F0">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Damodaran, A., et al. (2017). A comparison of static, dynamic, and hybrid analysis for malware detection. Journal of Computer Virology and Hacking Techniques, 13(1), 1-12.</w:t>
      </w:r>
      <w:hyperlink r:id="rId23">
        <w:r w:rsidDel="00000000" w:rsidR="00000000" w:rsidRPr="00000000">
          <w:rPr>
            <w:rFonts w:ascii="Times New Roman" w:cs="Times New Roman" w:eastAsia="Times New Roman" w:hAnsi="Times New Roman"/>
            <w:sz w:val="24"/>
            <w:szCs w:val="24"/>
            <w:rtl w:val="0"/>
          </w:rPr>
          <w:t xml:space="preserve"> </w:t>
        </w:r>
      </w:hyperlink>
      <w:hyperlink r:id="rId24">
        <w:r w:rsidDel="00000000" w:rsidR="00000000" w:rsidRPr="00000000">
          <w:rPr>
            <w:rFonts w:ascii="Times New Roman" w:cs="Times New Roman" w:eastAsia="Times New Roman" w:hAnsi="Times New Roman"/>
            <w:color w:val="1155cc"/>
            <w:sz w:val="24"/>
            <w:szCs w:val="24"/>
            <w:rtl w:val="0"/>
          </w:rPr>
          <w:t xml:space="preserve">https://doi.org/10.1007/s11416-015-0261-z</w:t>
        </w:r>
      </w:hyperlink>
      <w:r w:rsidDel="00000000" w:rsidR="00000000" w:rsidRPr="00000000">
        <w:rPr>
          <w:rtl w:val="0"/>
        </w:rPr>
      </w:r>
    </w:p>
    <w:p w:rsidR="00000000" w:rsidDel="00000000" w:rsidP="00000000" w:rsidRDefault="00000000" w:rsidRPr="00000000" w14:paraId="000000F1">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Davis, F. D. (1989). Perceived Usefulness, Perceived Ease of Use, and User Acceptance of Information Technology. MIS Quarterly, 13(3), 319-340.</w:t>
      </w:r>
      <w:hyperlink r:id="rId25">
        <w:r w:rsidDel="00000000" w:rsidR="00000000" w:rsidRPr="00000000">
          <w:rPr>
            <w:rFonts w:ascii="Times New Roman" w:cs="Times New Roman" w:eastAsia="Times New Roman" w:hAnsi="Times New Roman"/>
            <w:sz w:val="24"/>
            <w:szCs w:val="24"/>
            <w:rtl w:val="0"/>
          </w:rPr>
          <w:t xml:space="preserve"> </w:t>
        </w:r>
      </w:hyperlink>
      <w:hyperlink r:id="rId26">
        <w:r w:rsidDel="00000000" w:rsidR="00000000" w:rsidRPr="00000000">
          <w:rPr>
            <w:rFonts w:ascii="Times New Roman" w:cs="Times New Roman" w:eastAsia="Times New Roman" w:hAnsi="Times New Roman"/>
            <w:color w:val="1155cc"/>
            <w:sz w:val="24"/>
            <w:szCs w:val="24"/>
            <w:rtl w:val="0"/>
          </w:rPr>
          <w:t xml:space="preserve">https://doi.org/10.2307/249008</w:t>
        </w:r>
      </w:hyperlink>
      <w:r w:rsidDel="00000000" w:rsidR="00000000" w:rsidRPr="00000000">
        <w:rPr>
          <w:rtl w:val="0"/>
        </w:rPr>
      </w:r>
    </w:p>
    <w:p w:rsidR="00000000" w:rsidDel="00000000" w:rsidP="00000000" w:rsidRDefault="00000000" w:rsidRPr="00000000" w14:paraId="000000F2">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Eze, S. C., et al. (2018). The utilisation of e-learning facilities in the educational delivery system of Nigeria: a study of M-University. International Journal of Educational Technology in Higher Education, 15(34).</w:t>
      </w:r>
      <w:hyperlink r:id="rId27">
        <w:r w:rsidDel="00000000" w:rsidR="00000000" w:rsidRPr="00000000">
          <w:rPr>
            <w:rFonts w:ascii="Times New Roman" w:cs="Times New Roman" w:eastAsia="Times New Roman" w:hAnsi="Times New Roman"/>
            <w:sz w:val="24"/>
            <w:szCs w:val="24"/>
            <w:rtl w:val="0"/>
          </w:rPr>
          <w:t xml:space="preserve"> </w:t>
        </w:r>
      </w:hyperlink>
      <w:hyperlink r:id="rId28">
        <w:r w:rsidDel="00000000" w:rsidR="00000000" w:rsidRPr="00000000">
          <w:rPr>
            <w:rFonts w:ascii="Times New Roman" w:cs="Times New Roman" w:eastAsia="Times New Roman" w:hAnsi="Times New Roman"/>
            <w:color w:val="1155cc"/>
            <w:sz w:val="24"/>
            <w:szCs w:val="24"/>
            <w:rtl w:val="0"/>
          </w:rPr>
          <w:t xml:space="preserve">https://doi.org/10.1186/s41239-018-0116-z</w:t>
        </w:r>
      </w:hyperlink>
      <w:r w:rsidDel="00000000" w:rsidR="00000000" w:rsidRPr="00000000">
        <w:rPr>
          <w:rtl w:val="0"/>
        </w:rPr>
      </w:r>
    </w:p>
    <w:p w:rsidR="00000000" w:rsidDel="00000000" w:rsidP="00000000" w:rsidRDefault="00000000" w:rsidRPr="00000000" w14:paraId="000000F3">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Gibert, D., et al. (2020). The rise of machine learning for detection and classification of malware: Research developments, trends and challenges. Journal of Network and Computer Applications, 153, 102526.</w:t>
      </w:r>
      <w:hyperlink r:id="rId29">
        <w:r w:rsidDel="00000000" w:rsidR="00000000" w:rsidRPr="00000000">
          <w:rPr>
            <w:rFonts w:ascii="Times New Roman" w:cs="Times New Roman" w:eastAsia="Times New Roman" w:hAnsi="Times New Roman"/>
            <w:sz w:val="24"/>
            <w:szCs w:val="24"/>
            <w:rtl w:val="0"/>
          </w:rPr>
          <w:t xml:space="preserve"> </w:t>
        </w:r>
      </w:hyperlink>
      <w:hyperlink r:id="rId30">
        <w:r w:rsidDel="00000000" w:rsidR="00000000" w:rsidRPr="00000000">
          <w:rPr>
            <w:rFonts w:ascii="Times New Roman" w:cs="Times New Roman" w:eastAsia="Times New Roman" w:hAnsi="Times New Roman"/>
            <w:color w:val="1155cc"/>
            <w:sz w:val="24"/>
            <w:szCs w:val="24"/>
            <w:rtl w:val="0"/>
          </w:rPr>
          <w:t xml:space="preserve">https://doi.org/10.1016/j.jnca.2019.102526</w:t>
        </w:r>
      </w:hyperlink>
      <w:r w:rsidDel="00000000" w:rsidR="00000000" w:rsidRPr="00000000">
        <w:rPr>
          <w:rtl w:val="0"/>
        </w:rPr>
      </w:r>
    </w:p>
    <w:p w:rsidR="00000000" w:rsidDel="00000000" w:rsidP="00000000" w:rsidRDefault="00000000" w:rsidRPr="00000000" w14:paraId="000000F4">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Jeon, S., et al. (2022). HyMalD: Hybrid Malware Detection Scheme with Bidirectional Long Short-Term Memory and Spatial Pyramid Pooling for Smart IoT. IEEE Transactions on Industrial Informatics, 18(12), 8912-8921.</w:t>
      </w:r>
      <w:hyperlink r:id="rId31">
        <w:r w:rsidDel="00000000" w:rsidR="00000000" w:rsidRPr="00000000">
          <w:rPr>
            <w:rFonts w:ascii="Times New Roman" w:cs="Times New Roman" w:eastAsia="Times New Roman" w:hAnsi="Times New Roman"/>
            <w:sz w:val="24"/>
            <w:szCs w:val="24"/>
            <w:rtl w:val="0"/>
          </w:rPr>
          <w:t xml:space="preserve"> </w:t>
        </w:r>
      </w:hyperlink>
      <w:hyperlink r:id="rId32">
        <w:r w:rsidDel="00000000" w:rsidR="00000000" w:rsidRPr="00000000">
          <w:rPr>
            <w:rFonts w:ascii="Times New Roman" w:cs="Times New Roman" w:eastAsia="Times New Roman" w:hAnsi="Times New Roman"/>
            <w:color w:val="1155cc"/>
            <w:sz w:val="24"/>
            <w:szCs w:val="24"/>
            <w:rtl w:val="0"/>
          </w:rPr>
          <w:t xml:space="preserve">https://doi.org/10.1109/TII.2022.3165884</w:t>
        </w:r>
      </w:hyperlink>
      <w:r w:rsidDel="00000000" w:rsidR="00000000" w:rsidRPr="00000000">
        <w:rPr>
          <w:rtl w:val="0"/>
        </w:rPr>
      </w:r>
    </w:p>
    <w:p w:rsidR="00000000" w:rsidDel="00000000" w:rsidP="00000000" w:rsidRDefault="00000000" w:rsidRPr="00000000" w14:paraId="000000F5">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Kang, H., et al. (2018). Detecting and classifying Android malware using static analysis along with creator information. International Journal of Distributed Sensor Networks, 14(5).</w:t>
      </w:r>
      <w:hyperlink r:id="rId33">
        <w:r w:rsidDel="00000000" w:rsidR="00000000" w:rsidRPr="00000000">
          <w:rPr>
            <w:rFonts w:ascii="Times New Roman" w:cs="Times New Roman" w:eastAsia="Times New Roman" w:hAnsi="Times New Roman"/>
            <w:sz w:val="24"/>
            <w:szCs w:val="24"/>
            <w:rtl w:val="0"/>
          </w:rPr>
          <w:t xml:space="preserve"> </w:t>
        </w:r>
      </w:hyperlink>
      <w:hyperlink r:id="rId34">
        <w:r w:rsidDel="00000000" w:rsidR="00000000" w:rsidRPr="00000000">
          <w:rPr>
            <w:rFonts w:ascii="Times New Roman" w:cs="Times New Roman" w:eastAsia="Times New Roman" w:hAnsi="Times New Roman"/>
            <w:color w:val="1155cc"/>
            <w:sz w:val="24"/>
            <w:szCs w:val="24"/>
            <w:rtl w:val="0"/>
          </w:rPr>
          <w:t xml:space="preserve">https://doi.org/10.1177/1550147718776541</w:t>
        </w:r>
      </w:hyperlink>
      <w:r w:rsidDel="00000000" w:rsidR="00000000" w:rsidRPr="00000000">
        <w:rPr>
          <w:rtl w:val="0"/>
        </w:rPr>
      </w:r>
    </w:p>
    <w:p w:rsidR="00000000" w:rsidDel="00000000" w:rsidP="00000000" w:rsidRDefault="00000000" w:rsidRPr="00000000" w14:paraId="000000F6">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Kaspersky. (2021). New malicious files discovered daily grow by 5.7% to 380,000 in 2021. Kaspersky Daily.</w:t>
      </w:r>
      <w:hyperlink r:id="rId35">
        <w:r w:rsidDel="00000000" w:rsidR="00000000" w:rsidRPr="00000000">
          <w:rPr>
            <w:rFonts w:ascii="Times New Roman" w:cs="Times New Roman" w:eastAsia="Times New Roman" w:hAnsi="Times New Roman"/>
            <w:sz w:val="24"/>
            <w:szCs w:val="24"/>
            <w:rtl w:val="0"/>
          </w:rPr>
          <w:t xml:space="preserve"> </w:t>
        </w:r>
      </w:hyperlink>
      <w:hyperlink r:id="rId36">
        <w:r w:rsidDel="00000000" w:rsidR="00000000" w:rsidRPr="00000000">
          <w:rPr>
            <w:rFonts w:ascii="Times New Roman" w:cs="Times New Roman" w:eastAsia="Times New Roman" w:hAnsi="Times New Roman"/>
            <w:color w:val="1155cc"/>
            <w:sz w:val="24"/>
            <w:szCs w:val="24"/>
            <w:rtl w:val="0"/>
          </w:rPr>
          <w:t xml:space="preserve">https://www.kaspersky.com/about/press-releases/2021_new-malicious-files-discovered-daily-grow-by-57-to-380000-in-2021</w:t>
        </w:r>
      </w:hyperlink>
      <w:r w:rsidDel="00000000" w:rsidR="00000000" w:rsidRPr="00000000">
        <w:rPr>
          <w:rtl w:val="0"/>
        </w:rPr>
      </w:r>
    </w:p>
    <w:p w:rsidR="00000000" w:rsidDel="00000000" w:rsidP="00000000" w:rsidRDefault="00000000" w:rsidRPr="00000000" w14:paraId="000000F7">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Mantoo, B. A., et al. (2021). Static, Dynamic and Intrinsic Features based Android Malware Detection using Machine Learning. Multimedia Tools and Applications, 80(31-32), 31871-31888.</w:t>
      </w:r>
      <w:hyperlink r:id="rId37">
        <w:r w:rsidDel="00000000" w:rsidR="00000000" w:rsidRPr="00000000">
          <w:rPr>
            <w:rFonts w:ascii="Times New Roman" w:cs="Times New Roman" w:eastAsia="Times New Roman" w:hAnsi="Times New Roman"/>
            <w:sz w:val="24"/>
            <w:szCs w:val="24"/>
            <w:rtl w:val="0"/>
          </w:rPr>
          <w:t xml:space="preserve"> </w:t>
        </w:r>
      </w:hyperlink>
      <w:hyperlink r:id="rId38">
        <w:r w:rsidDel="00000000" w:rsidR="00000000" w:rsidRPr="00000000">
          <w:rPr>
            <w:rFonts w:ascii="Times New Roman" w:cs="Times New Roman" w:eastAsia="Times New Roman" w:hAnsi="Times New Roman"/>
            <w:color w:val="1155cc"/>
            <w:sz w:val="24"/>
            <w:szCs w:val="24"/>
            <w:rtl w:val="0"/>
          </w:rPr>
          <w:t xml:space="preserve">https://doi.org/10.1007/s11042-021-10749-5</w:t>
        </w:r>
      </w:hyperlink>
      <w:r w:rsidDel="00000000" w:rsidR="00000000" w:rsidRPr="00000000">
        <w:rPr>
          <w:rtl w:val="0"/>
        </w:rPr>
      </w:r>
    </w:p>
    <w:p w:rsidR="00000000" w:rsidDel="00000000" w:rsidP="00000000" w:rsidRDefault="00000000" w:rsidRPr="00000000" w14:paraId="000000F8">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Maniriho, P., et al. (2022). Deep Learning Models for Detecting Malware Attacks. Computers, Materials &amp; Continua, 72(1), 267-289.</w:t>
      </w:r>
      <w:hyperlink r:id="rId39">
        <w:r w:rsidDel="00000000" w:rsidR="00000000" w:rsidRPr="00000000">
          <w:rPr>
            <w:rFonts w:ascii="Times New Roman" w:cs="Times New Roman" w:eastAsia="Times New Roman" w:hAnsi="Times New Roman"/>
            <w:sz w:val="24"/>
            <w:szCs w:val="24"/>
            <w:rtl w:val="0"/>
          </w:rPr>
          <w:t xml:space="preserve"> </w:t>
        </w:r>
      </w:hyperlink>
      <w:hyperlink r:id="rId40">
        <w:r w:rsidDel="00000000" w:rsidR="00000000" w:rsidRPr="00000000">
          <w:rPr>
            <w:rFonts w:ascii="Times New Roman" w:cs="Times New Roman" w:eastAsia="Times New Roman" w:hAnsi="Times New Roman"/>
            <w:color w:val="1155cc"/>
            <w:sz w:val="24"/>
            <w:szCs w:val="24"/>
            <w:rtl w:val="0"/>
          </w:rPr>
          <w:t xml:space="preserve">https://doi.org/10.32604/cmc.2022.024309</w:t>
        </w:r>
      </w:hyperlink>
      <w:r w:rsidDel="00000000" w:rsidR="00000000" w:rsidRPr="00000000">
        <w:rPr>
          <w:rtl w:val="0"/>
        </w:rPr>
      </w:r>
    </w:p>
    <w:p w:rsidR="00000000" w:rsidDel="00000000" w:rsidP="00000000" w:rsidRDefault="00000000" w:rsidRPr="00000000" w14:paraId="000000F9">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Martín, A., et al. (2016). AndroPyTool - A framework for extracting static and dynamic features from Android applications. Computers &amp; Security, 59, 92-106.</w:t>
      </w:r>
      <w:hyperlink r:id="rId41">
        <w:r w:rsidDel="00000000" w:rsidR="00000000" w:rsidRPr="00000000">
          <w:rPr>
            <w:rFonts w:ascii="Times New Roman" w:cs="Times New Roman" w:eastAsia="Times New Roman" w:hAnsi="Times New Roman"/>
            <w:sz w:val="24"/>
            <w:szCs w:val="24"/>
            <w:rtl w:val="0"/>
          </w:rPr>
          <w:t xml:space="preserve"> </w:t>
        </w:r>
      </w:hyperlink>
      <w:hyperlink r:id="rId42">
        <w:r w:rsidDel="00000000" w:rsidR="00000000" w:rsidRPr="00000000">
          <w:rPr>
            <w:rFonts w:ascii="Times New Roman" w:cs="Times New Roman" w:eastAsia="Times New Roman" w:hAnsi="Times New Roman"/>
            <w:color w:val="1155cc"/>
            <w:sz w:val="24"/>
            <w:szCs w:val="24"/>
            <w:rtl w:val="0"/>
          </w:rPr>
          <w:t xml:space="preserve">https://doi.org/10.1016/j.cose.2016.02.001</w:t>
        </w:r>
      </w:hyperlink>
      <w:r w:rsidDel="00000000" w:rsidR="00000000" w:rsidRPr="00000000">
        <w:rPr>
          <w:rtl w:val="0"/>
        </w:rPr>
      </w:r>
    </w:p>
    <w:p w:rsidR="00000000" w:rsidDel="00000000" w:rsidP="00000000" w:rsidRDefault="00000000" w:rsidRPr="00000000" w14:paraId="000000FA">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Nawshin, F., et al. (2024). AI-powered malware detection with Differential Privacy for zero trust security in Internet of Things networks. Ad Hoc Networks, 161, 103523.</w:t>
      </w:r>
      <w:hyperlink r:id="rId43">
        <w:r w:rsidDel="00000000" w:rsidR="00000000" w:rsidRPr="00000000">
          <w:rPr>
            <w:rFonts w:ascii="Times New Roman" w:cs="Times New Roman" w:eastAsia="Times New Roman" w:hAnsi="Times New Roman"/>
            <w:sz w:val="24"/>
            <w:szCs w:val="24"/>
            <w:rtl w:val="0"/>
          </w:rPr>
          <w:t xml:space="preserve"> </w:t>
        </w:r>
      </w:hyperlink>
      <w:hyperlink r:id="rId44">
        <w:r w:rsidDel="00000000" w:rsidR="00000000" w:rsidRPr="00000000">
          <w:rPr>
            <w:rFonts w:ascii="Times New Roman" w:cs="Times New Roman" w:eastAsia="Times New Roman" w:hAnsi="Times New Roman"/>
            <w:color w:val="1155cc"/>
            <w:sz w:val="24"/>
            <w:szCs w:val="24"/>
            <w:rtl w:val="0"/>
          </w:rPr>
          <w:t xml:space="preserve">https://doi.org/10.1016/j.adhoc.2024.103523</w:t>
        </w:r>
      </w:hyperlink>
      <w:r w:rsidDel="00000000" w:rsidR="00000000" w:rsidRPr="00000000">
        <w:rPr>
          <w:rtl w:val="0"/>
        </w:rPr>
      </w:r>
    </w:p>
    <w:p w:rsidR="00000000" w:rsidDel="00000000" w:rsidP="00000000" w:rsidRDefault="00000000" w:rsidRPr="00000000" w14:paraId="000000FB">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NCC. (2024). Industry Statistics. Nigerian Communications Commission.</w:t>
      </w:r>
      <w:hyperlink r:id="rId45">
        <w:r w:rsidDel="00000000" w:rsidR="00000000" w:rsidRPr="00000000">
          <w:rPr>
            <w:rFonts w:ascii="Times New Roman" w:cs="Times New Roman" w:eastAsia="Times New Roman" w:hAnsi="Times New Roman"/>
            <w:sz w:val="24"/>
            <w:szCs w:val="24"/>
            <w:rtl w:val="0"/>
          </w:rPr>
          <w:t xml:space="preserve"> </w:t>
        </w:r>
      </w:hyperlink>
      <w:hyperlink r:id="rId46">
        <w:r w:rsidDel="00000000" w:rsidR="00000000" w:rsidRPr="00000000">
          <w:rPr>
            <w:rFonts w:ascii="Times New Roman" w:cs="Times New Roman" w:eastAsia="Times New Roman" w:hAnsi="Times New Roman"/>
            <w:color w:val="1155cc"/>
            <w:sz w:val="24"/>
            <w:szCs w:val="24"/>
            <w:rtl w:val="0"/>
          </w:rPr>
          <w:t xml:space="preserve">https://www.ncc.gov.ng/statistics-reports/industry-overview</w:t>
        </w:r>
      </w:hyperlink>
      <w:r w:rsidDel="00000000" w:rsidR="00000000" w:rsidRPr="00000000">
        <w:rPr>
          <w:rtl w:val="0"/>
        </w:rPr>
      </w:r>
    </w:p>
    <w:p w:rsidR="00000000" w:rsidDel="00000000" w:rsidP="00000000" w:rsidRDefault="00000000" w:rsidRPr="00000000" w14:paraId="000000FC">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NERC. (2024). Annual Report. Nigerian Electricity Regulatory Commission.</w:t>
      </w:r>
      <w:hyperlink r:id="rId47">
        <w:r w:rsidDel="00000000" w:rsidR="00000000" w:rsidRPr="00000000">
          <w:rPr>
            <w:rFonts w:ascii="Times New Roman" w:cs="Times New Roman" w:eastAsia="Times New Roman" w:hAnsi="Times New Roman"/>
            <w:sz w:val="24"/>
            <w:szCs w:val="24"/>
            <w:rtl w:val="0"/>
          </w:rPr>
          <w:t xml:space="preserve"> </w:t>
        </w:r>
      </w:hyperlink>
      <w:hyperlink r:id="rId48">
        <w:r w:rsidDel="00000000" w:rsidR="00000000" w:rsidRPr="00000000">
          <w:rPr>
            <w:rFonts w:ascii="Times New Roman" w:cs="Times New Roman" w:eastAsia="Times New Roman" w:hAnsi="Times New Roman"/>
            <w:color w:val="1155cc"/>
            <w:sz w:val="24"/>
            <w:szCs w:val="24"/>
            <w:rtl w:val="0"/>
          </w:rPr>
          <w:t xml:space="preserve">https://www.nerc.gov.ng/index.php/library/documents/Annual-Reports</w:t>
        </w:r>
      </w:hyperlink>
      <w:r w:rsidDel="00000000" w:rsidR="00000000" w:rsidRPr="00000000">
        <w:rPr>
          <w:rtl w:val="0"/>
        </w:rPr>
      </w:r>
    </w:p>
    <w:p w:rsidR="00000000" w:rsidDel="00000000" w:rsidP="00000000" w:rsidRDefault="00000000" w:rsidRPr="00000000" w14:paraId="000000FD">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NITDA. (2023). National Digital Literacy Framework. National Information Technology Development Agency.</w:t>
      </w:r>
      <w:hyperlink r:id="rId49">
        <w:r w:rsidDel="00000000" w:rsidR="00000000" w:rsidRPr="00000000">
          <w:rPr>
            <w:rFonts w:ascii="Times New Roman" w:cs="Times New Roman" w:eastAsia="Times New Roman" w:hAnsi="Times New Roman"/>
            <w:sz w:val="24"/>
            <w:szCs w:val="24"/>
            <w:rtl w:val="0"/>
          </w:rPr>
          <w:t xml:space="preserve"> </w:t>
        </w:r>
      </w:hyperlink>
      <w:hyperlink r:id="rId50">
        <w:r w:rsidDel="00000000" w:rsidR="00000000" w:rsidRPr="00000000">
          <w:rPr>
            <w:rFonts w:ascii="Times New Roman" w:cs="Times New Roman" w:eastAsia="Times New Roman" w:hAnsi="Times New Roman"/>
            <w:color w:val="1155cc"/>
            <w:sz w:val="24"/>
            <w:szCs w:val="24"/>
            <w:rtl w:val="0"/>
          </w:rPr>
          <w:t xml:space="preserve">https://nitda.gov.ng/wp-content/uploads/2023/07/Digital-Literacy-Framework.pdf</w:t>
        </w:r>
      </w:hyperlink>
      <w:r w:rsidDel="00000000" w:rsidR="00000000" w:rsidRPr="00000000">
        <w:rPr>
          <w:rtl w:val="0"/>
        </w:rPr>
      </w:r>
    </w:p>
    <w:p w:rsidR="00000000" w:rsidDel="00000000" w:rsidP="00000000" w:rsidRDefault="00000000" w:rsidRPr="00000000" w14:paraId="000000FE">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NITDA. (2024). Strategic Roadmap and Action Plan (SRAP 2.0). National Information Technology Development Agency.</w:t>
      </w:r>
      <w:hyperlink r:id="rId51">
        <w:r w:rsidDel="00000000" w:rsidR="00000000" w:rsidRPr="00000000">
          <w:rPr>
            <w:rFonts w:ascii="Times New Roman" w:cs="Times New Roman" w:eastAsia="Times New Roman" w:hAnsi="Times New Roman"/>
            <w:sz w:val="24"/>
            <w:szCs w:val="24"/>
            <w:rtl w:val="0"/>
          </w:rPr>
          <w:t xml:space="preserve"> </w:t>
        </w:r>
      </w:hyperlink>
      <w:hyperlink r:id="rId52">
        <w:r w:rsidDel="00000000" w:rsidR="00000000" w:rsidRPr="00000000">
          <w:rPr>
            <w:rFonts w:ascii="Times New Roman" w:cs="Times New Roman" w:eastAsia="Times New Roman" w:hAnsi="Times New Roman"/>
            <w:color w:val="1155cc"/>
            <w:sz w:val="24"/>
            <w:szCs w:val="24"/>
            <w:rtl w:val="0"/>
          </w:rPr>
          <w:t xml:space="preserve">https://nitda.gov.ng/wp-content/uploads/2024/02/SRAP-2.O.pdf</w:t>
        </w:r>
      </w:hyperlink>
      <w:r w:rsidDel="00000000" w:rsidR="00000000" w:rsidRPr="00000000">
        <w:rPr>
          <w:rtl w:val="0"/>
        </w:rPr>
      </w:r>
    </w:p>
    <w:p w:rsidR="00000000" w:rsidDel="00000000" w:rsidP="00000000" w:rsidRDefault="00000000" w:rsidRPr="00000000" w14:paraId="000000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Nwagwu, W. (2021). ICT scalability key in African education. African Journal of Information Systems, 13(2), 150-167.</w:t>
      </w:r>
    </w:p>
    <w:p w:rsidR="00000000" w:rsidDel="00000000" w:rsidP="00000000" w:rsidRDefault="00000000" w:rsidRPr="00000000" w14:paraId="000001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Okebukola, P. A., et al. (2021). Outages affect 60% of students’ e-learning. Nigerian Journal of Educational Technology, 20(1), 45-58.</w:t>
      </w:r>
    </w:p>
    <w:p w:rsidR="00000000" w:rsidDel="00000000" w:rsidP="00000000" w:rsidRDefault="00000000" w:rsidRPr="00000000" w14:paraId="00000101">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Okonkwo, C. W., &amp; Ade-Ibijola, A. (2021). Chatbots applications in education: A systematic review. Computers and Education: Artificial Intelligence, 2, 100033.</w:t>
      </w:r>
      <w:hyperlink r:id="rId53">
        <w:r w:rsidDel="00000000" w:rsidR="00000000" w:rsidRPr="00000000">
          <w:rPr>
            <w:rFonts w:ascii="Times New Roman" w:cs="Times New Roman" w:eastAsia="Times New Roman" w:hAnsi="Times New Roman"/>
            <w:sz w:val="24"/>
            <w:szCs w:val="24"/>
            <w:rtl w:val="0"/>
          </w:rPr>
          <w:t xml:space="preserve"> </w:t>
        </w:r>
      </w:hyperlink>
      <w:hyperlink r:id="rId54">
        <w:r w:rsidDel="00000000" w:rsidR="00000000" w:rsidRPr="00000000">
          <w:rPr>
            <w:rFonts w:ascii="Times New Roman" w:cs="Times New Roman" w:eastAsia="Times New Roman" w:hAnsi="Times New Roman"/>
            <w:color w:val="1155cc"/>
            <w:sz w:val="24"/>
            <w:szCs w:val="24"/>
            <w:rtl w:val="0"/>
          </w:rPr>
          <w:t xml:space="preserve">https://doi.org/10.1016/j.caeai.2021.100033</w:t>
        </w:r>
      </w:hyperlink>
      <w:r w:rsidDel="00000000" w:rsidR="00000000" w:rsidRPr="00000000">
        <w:rPr>
          <w:rtl w:val="0"/>
        </w:rPr>
      </w:r>
    </w:p>
    <w:p w:rsidR="00000000" w:rsidDel="00000000" w:rsidP="00000000" w:rsidRDefault="00000000" w:rsidRPr="00000000" w14:paraId="000001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Polu, S. (2024). AI-Driven Malware Classification Using Static and Dynamic Analysis. arXiv preprint arXiv:2402.03300.</w:t>
      </w:r>
    </w:p>
    <w:p w:rsidR="00000000" w:rsidDel="00000000" w:rsidP="00000000" w:rsidRDefault="00000000" w:rsidRPr="00000000" w14:paraId="000001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Ragupathyraja, J., et al. (2025). AI-Driven Malware Detection: Leveraging ML and DL for Pattern Recognition in Static and Dynamic Characteristics. Journal of Cybersecurity, 15(1), 45-62.</w:t>
      </w:r>
    </w:p>
    <w:p w:rsidR="00000000" w:rsidDel="00000000" w:rsidP="00000000" w:rsidRDefault="00000000" w:rsidRPr="00000000" w14:paraId="000001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Rajitha, K., et al. (2025). Machine Learning-Based Static Analysis for Malware Detection in Portable Executable Files. International Journal of Computer Applications, 185(2), 78-85.</w:t>
      </w:r>
    </w:p>
    <w:p w:rsidR="00000000" w:rsidDel="00000000" w:rsidP="00000000" w:rsidRDefault="00000000" w:rsidRPr="00000000" w14:paraId="00000105">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Razgallah, M., et al. (2023). A survey of malware detection in Android apps: Recommendations and perspectives for future research. Computer Science Review, 48, 100542.</w:t>
      </w:r>
      <w:hyperlink r:id="rId55">
        <w:r w:rsidDel="00000000" w:rsidR="00000000" w:rsidRPr="00000000">
          <w:rPr>
            <w:rFonts w:ascii="Times New Roman" w:cs="Times New Roman" w:eastAsia="Times New Roman" w:hAnsi="Times New Roman"/>
            <w:sz w:val="24"/>
            <w:szCs w:val="24"/>
            <w:rtl w:val="0"/>
          </w:rPr>
          <w:t xml:space="preserve"> </w:t>
        </w:r>
      </w:hyperlink>
      <w:hyperlink r:id="rId56">
        <w:r w:rsidDel="00000000" w:rsidR="00000000" w:rsidRPr="00000000">
          <w:rPr>
            <w:rFonts w:ascii="Times New Roman" w:cs="Times New Roman" w:eastAsia="Times New Roman" w:hAnsi="Times New Roman"/>
            <w:color w:val="1155cc"/>
            <w:sz w:val="24"/>
            <w:szCs w:val="24"/>
            <w:rtl w:val="0"/>
          </w:rPr>
          <w:t xml:space="preserve">https://doi.org/10.1016/j.cosrev.2023.100542</w:t>
        </w:r>
      </w:hyperlink>
      <w:r w:rsidDel="00000000" w:rsidR="00000000" w:rsidRPr="00000000">
        <w:rPr>
          <w:rtl w:val="0"/>
        </w:rPr>
      </w:r>
    </w:p>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Rogers, E. M. (2018). Diffusion of Innovations (5th ed.). Free Press.</w:t>
      </w:r>
    </w:p>
    <w:p w:rsidR="00000000" w:rsidDel="00000000" w:rsidP="00000000" w:rsidRDefault="00000000" w:rsidRPr="00000000" w14:paraId="00000107">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Shijo, P. V., &amp; Salim, A. (2015). Integrated Static and Dynamic Analysis for Malware Detection. Procedia Computer Science, 46, 804-811.</w:t>
      </w:r>
      <w:hyperlink r:id="rId57">
        <w:r w:rsidDel="00000000" w:rsidR="00000000" w:rsidRPr="00000000">
          <w:rPr>
            <w:rFonts w:ascii="Times New Roman" w:cs="Times New Roman" w:eastAsia="Times New Roman" w:hAnsi="Times New Roman"/>
            <w:sz w:val="24"/>
            <w:szCs w:val="24"/>
            <w:rtl w:val="0"/>
          </w:rPr>
          <w:t xml:space="preserve"> </w:t>
        </w:r>
      </w:hyperlink>
      <w:hyperlink r:id="rId58">
        <w:r w:rsidDel="00000000" w:rsidR="00000000" w:rsidRPr="00000000">
          <w:rPr>
            <w:rFonts w:ascii="Times New Roman" w:cs="Times New Roman" w:eastAsia="Times New Roman" w:hAnsi="Times New Roman"/>
            <w:color w:val="1155cc"/>
            <w:sz w:val="24"/>
            <w:szCs w:val="24"/>
            <w:rtl w:val="0"/>
          </w:rPr>
          <w:t xml:space="preserve">https://doi.org/10.1016/j.procs.2015.02.149</w:t>
        </w:r>
      </w:hyperlink>
      <w:r w:rsidDel="00000000" w:rsidR="00000000" w:rsidRPr="00000000">
        <w:rPr>
          <w:rtl w:val="0"/>
        </w:rPr>
      </w:r>
    </w:p>
    <w:p w:rsidR="00000000" w:rsidDel="00000000" w:rsidP="00000000" w:rsidRDefault="00000000" w:rsidRPr="00000000" w14:paraId="00000108">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Sugunan, N., et al. (2018). Static and Dynamic Analysis for Android Malware Detection. Advances in Intelligent Systems and Computing, 716, 127-137.</w:t>
      </w:r>
      <w:hyperlink r:id="rId59">
        <w:r w:rsidDel="00000000" w:rsidR="00000000" w:rsidRPr="00000000">
          <w:rPr>
            <w:rFonts w:ascii="Times New Roman" w:cs="Times New Roman" w:eastAsia="Times New Roman" w:hAnsi="Times New Roman"/>
            <w:sz w:val="24"/>
            <w:szCs w:val="24"/>
            <w:rtl w:val="0"/>
          </w:rPr>
          <w:t xml:space="preserve"> </w:t>
        </w:r>
      </w:hyperlink>
      <w:hyperlink r:id="rId60">
        <w:r w:rsidDel="00000000" w:rsidR="00000000" w:rsidRPr="00000000">
          <w:rPr>
            <w:rFonts w:ascii="Times New Roman" w:cs="Times New Roman" w:eastAsia="Times New Roman" w:hAnsi="Times New Roman"/>
            <w:color w:val="1155cc"/>
            <w:sz w:val="24"/>
            <w:szCs w:val="24"/>
            <w:rtl w:val="0"/>
          </w:rPr>
          <w:t xml:space="preserve">https://doi.org/10.1007/978-981-10-8201-5_13</w:t>
        </w:r>
      </w:hyperlink>
      <w:r w:rsidDel="00000000" w:rsidR="00000000" w:rsidRPr="00000000">
        <w:rPr>
          <w:rtl w:val="0"/>
        </w:rPr>
      </w:r>
    </w:p>
    <w:p w:rsidR="00000000" w:rsidDel="00000000" w:rsidP="00000000" w:rsidRDefault="00000000" w:rsidRPr="00000000" w14:paraId="00000109">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UNESCO. (2022). Global Education Monitoring Report 2022: Gender Report. United Nations Educational, Scientific and Cultural Organization.</w:t>
      </w:r>
      <w:hyperlink r:id="rId61">
        <w:r w:rsidDel="00000000" w:rsidR="00000000" w:rsidRPr="00000000">
          <w:rPr>
            <w:rFonts w:ascii="Times New Roman" w:cs="Times New Roman" w:eastAsia="Times New Roman" w:hAnsi="Times New Roman"/>
            <w:sz w:val="24"/>
            <w:szCs w:val="24"/>
            <w:rtl w:val="0"/>
          </w:rPr>
          <w:t xml:space="preserve"> </w:t>
        </w:r>
      </w:hyperlink>
      <w:hyperlink r:id="rId62">
        <w:r w:rsidDel="00000000" w:rsidR="00000000" w:rsidRPr="00000000">
          <w:rPr>
            <w:rFonts w:ascii="Times New Roman" w:cs="Times New Roman" w:eastAsia="Times New Roman" w:hAnsi="Times New Roman"/>
            <w:color w:val="1155cc"/>
            <w:sz w:val="24"/>
            <w:szCs w:val="24"/>
            <w:rtl w:val="0"/>
          </w:rPr>
          <w:t xml:space="preserve">https://unesdoc.unesco.org/ark:/48223/pf0000381329</w:t>
        </w:r>
      </w:hyperlink>
      <w:r w:rsidDel="00000000" w:rsidR="00000000" w:rsidRPr="00000000">
        <w:rPr>
          <w:rtl w:val="0"/>
        </w:rPr>
      </w:r>
    </w:p>
    <w:p w:rsidR="00000000" w:rsidDel="00000000" w:rsidP="00000000" w:rsidRDefault="00000000" w:rsidRPr="00000000" w14:paraId="0000010A">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United Nations. (2015). Transforming Our World: The 2030 Agenda for Sustainable Development. United Nations General Assembly.</w:t>
      </w:r>
      <w:hyperlink r:id="rId63">
        <w:r w:rsidDel="00000000" w:rsidR="00000000" w:rsidRPr="00000000">
          <w:rPr>
            <w:rFonts w:ascii="Times New Roman" w:cs="Times New Roman" w:eastAsia="Times New Roman" w:hAnsi="Times New Roman"/>
            <w:sz w:val="24"/>
            <w:szCs w:val="24"/>
            <w:rtl w:val="0"/>
          </w:rPr>
          <w:t xml:space="preserve"> </w:t>
        </w:r>
      </w:hyperlink>
      <w:hyperlink r:id="rId64">
        <w:r w:rsidDel="00000000" w:rsidR="00000000" w:rsidRPr="00000000">
          <w:rPr>
            <w:rFonts w:ascii="Times New Roman" w:cs="Times New Roman" w:eastAsia="Times New Roman" w:hAnsi="Times New Roman"/>
            <w:color w:val="1155cc"/>
            <w:sz w:val="24"/>
            <w:szCs w:val="24"/>
            <w:rtl w:val="0"/>
          </w:rPr>
          <w:t xml:space="preserve">https://sdgs.un.org/publications/transforming-our-world-2030-agenda-sustainable-development-17981</w:t>
        </w:r>
      </w:hyperlink>
      <w:r w:rsidDel="00000000" w:rsidR="00000000" w:rsidRPr="00000000">
        <w:rPr>
          <w:rtl w:val="0"/>
        </w:rPr>
      </w:r>
    </w:p>
    <w:p w:rsidR="00000000" w:rsidDel="00000000" w:rsidP="00000000" w:rsidRDefault="00000000" w:rsidRPr="00000000" w14:paraId="0000010B">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Ukwoma, S. C., &amp; Mole, A. J. (2019). Digital literacy barriers hinder ICT use. Library Management, 40(5), 300-315.</w:t>
      </w:r>
      <w:hyperlink r:id="rId65">
        <w:r w:rsidDel="00000000" w:rsidR="00000000" w:rsidRPr="00000000">
          <w:rPr>
            <w:rFonts w:ascii="Times New Roman" w:cs="Times New Roman" w:eastAsia="Times New Roman" w:hAnsi="Times New Roman"/>
            <w:sz w:val="24"/>
            <w:szCs w:val="24"/>
            <w:rtl w:val="0"/>
          </w:rPr>
          <w:t xml:space="preserve"> </w:t>
        </w:r>
      </w:hyperlink>
      <w:hyperlink r:id="rId66">
        <w:r w:rsidDel="00000000" w:rsidR="00000000" w:rsidRPr="00000000">
          <w:rPr>
            <w:rFonts w:ascii="Times New Roman" w:cs="Times New Roman" w:eastAsia="Times New Roman" w:hAnsi="Times New Roman"/>
            <w:color w:val="1155cc"/>
            <w:sz w:val="24"/>
            <w:szCs w:val="24"/>
            <w:rtl w:val="0"/>
          </w:rPr>
          <w:t xml:space="preserve">https://doi.org/10.1108/LM-07-2018-0055</w:t>
        </w:r>
      </w:hyperlink>
      <w:r w:rsidDel="00000000" w:rsidR="00000000" w:rsidRPr="00000000">
        <w:rPr>
          <w:rtl w:val="0"/>
        </w:rPr>
      </w:r>
    </w:p>
    <w:p w:rsidR="00000000" w:rsidDel="00000000" w:rsidP="00000000" w:rsidRDefault="00000000" w:rsidRPr="00000000" w14:paraId="0000010C">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Vinod, P., et al. (2020). A Machine Learning Based Approach to Detect Malicious Android Apps Using Discriminant System Calls. Future Generation Computer Systems, 104, 165-178.</w:t>
      </w:r>
      <w:hyperlink r:id="rId67">
        <w:r w:rsidDel="00000000" w:rsidR="00000000" w:rsidRPr="00000000">
          <w:rPr>
            <w:rFonts w:ascii="Times New Roman" w:cs="Times New Roman" w:eastAsia="Times New Roman" w:hAnsi="Times New Roman"/>
            <w:sz w:val="24"/>
            <w:szCs w:val="24"/>
            <w:rtl w:val="0"/>
          </w:rPr>
          <w:t xml:space="preserve"> </w:t>
        </w:r>
      </w:hyperlink>
      <w:hyperlink r:id="rId68">
        <w:r w:rsidDel="00000000" w:rsidR="00000000" w:rsidRPr="00000000">
          <w:rPr>
            <w:rFonts w:ascii="Times New Roman" w:cs="Times New Roman" w:eastAsia="Times New Roman" w:hAnsi="Times New Roman"/>
            <w:color w:val="1155cc"/>
            <w:sz w:val="24"/>
            <w:szCs w:val="24"/>
            <w:rtl w:val="0"/>
          </w:rPr>
          <w:t xml:space="preserve">https://doi.org/10.1016/j.future.2019.10.021</w:t>
        </w:r>
      </w:hyperlink>
      <w:r w:rsidDel="00000000" w:rsidR="00000000" w:rsidRPr="00000000">
        <w:rPr>
          <w:rtl w:val="0"/>
        </w:rPr>
      </w:r>
    </w:p>
    <w:p w:rsidR="00000000" w:rsidDel="00000000" w:rsidP="00000000" w:rsidRDefault="00000000" w:rsidRPr="00000000" w14:paraId="0000010D">
      <w:pPr>
        <w:spacing w:after="240" w:before="240" w:lineRule="auto"/>
        <w:jc w:val="both"/>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World Economic Forum. (2023). The Future of Jobs Report 2023. World Economic Forum.</w:t>
      </w:r>
      <w:hyperlink r:id="rId69">
        <w:r w:rsidDel="00000000" w:rsidR="00000000" w:rsidRPr="00000000">
          <w:rPr>
            <w:rFonts w:ascii="Times New Roman" w:cs="Times New Roman" w:eastAsia="Times New Roman" w:hAnsi="Times New Roman"/>
            <w:sz w:val="24"/>
            <w:szCs w:val="24"/>
            <w:rtl w:val="0"/>
          </w:rPr>
          <w:t xml:space="preserve"> </w:t>
        </w:r>
      </w:hyperlink>
      <w:hyperlink r:id="rId70">
        <w:r w:rsidDel="00000000" w:rsidR="00000000" w:rsidRPr="00000000">
          <w:rPr>
            <w:rFonts w:ascii="Times New Roman" w:cs="Times New Roman" w:eastAsia="Times New Roman" w:hAnsi="Times New Roman"/>
            <w:color w:val="1155cc"/>
            <w:sz w:val="24"/>
            <w:szCs w:val="24"/>
            <w:rtl w:val="0"/>
          </w:rPr>
          <w:t xml:space="preserve">https://www.weforum.org/publications/the-future-of-jobs-report-2023/</w:t>
        </w:r>
      </w:hyperlink>
      <w:r w:rsidDel="00000000" w:rsidR="00000000" w:rsidRPr="00000000">
        <w:rPr>
          <w:rtl w:val="0"/>
        </w:rPr>
      </w:r>
    </w:p>
    <w:p w:rsidR="00000000" w:rsidDel="00000000" w:rsidP="00000000" w:rsidRDefault="00000000" w:rsidRPr="00000000" w14:paraId="0000010E">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pStyle w:val="Heading1"/>
        <w:spacing w:after="240" w:before="240" w:line="360" w:lineRule="auto"/>
        <w:jc w:val="left"/>
        <w:rPr>
          <w:rFonts w:ascii="Times New Roman" w:cs="Times New Roman" w:eastAsia="Times New Roman" w:hAnsi="Times New Roman"/>
          <w:b w:val="1"/>
          <w:sz w:val="24"/>
          <w:szCs w:val="24"/>
        </w:rPr>
      </w:pPr>
      <w:bookmarkStart w:colFirst="0" w:colLast="0" w:name="_qv30gfkvixn5" w:id="27"/>
      <w:bookmarkEnd w:id="27"/>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spacing w:after="240" w:before="240" w:line="360" w:lineRule="auto"/>
        <w:jc w:val="left"/>
        <w:rPr>
          <w:rFonts w:ascii="Times New Roman" w:cs="Times New Roman" w:eastAsia="Times New Roman" w:hAnsi="Times New Roman"/>
          <w:b w:val="1"/>
          <w:sz w:val="24"/>
          <w:szCs w:val="24"/>
        </w:rPr>
      </w:pPr>
      <w:bookmarkStart w:colFirst="0" w:colLast="0" w:name="_m97xz8eqxpmz" w:id="28"/>
      <w:bookmarkEnd w:id="28"/>
      <w:r w:rsidDel="00000000" w:rsidR="00000000" w:rsidRPr="00000000">
        <w:rPr>
          <w:rtl w:val="0"/>
        </w:rPr>
      </w:r>
    </w:p>
    <w:p w:rsidR="00000000" w:rsidDel="00000000" w:rsidP="00000000" w:rsidRDefault="00000000" w:rsidRPr="00000000" w14:paraId="00000113">
      <w:pPr>
        <w:pStyle w:val="Heading1"/>
        <w:spacing w:before="480" w:line="360" w:lineRule="auto"/>
        <w:jc w:val="center"/>
        <w:rPr>
          <w:rFonts w:ascii="Times New Roman" w:cs="Times New Roman" w:eastAsia="Times New Roman" w:hAnsi="Times New Roman"/>
          <w:b w:val="1"/>
          <w:sz w:val="24"/>
          <w:szCs w:val="24"/>
        </w:rPr>
      </w:pPr>
      <w:bookmarkStart w:colFirst="0" w:colLast="0" w:name="_bzooxo9uij7x" w:id="29"/>
      <w:bookmarkEnd w:id="29"/>
      <w:r w:rsidDel="00000000" w:rsidR="00000000" w:rsidRPr="00000000">
        <w:rPr>
          <w:rFonts w:ascii="Times New Roman" w:cs="Times New Roman" w:eastAsia="Times New Roman" w:hAnsi="Times New Roman"/>
          <w:b w:val="1"/>
          <w:sz w:val="24"/>
          <w:szCs w:val="24"/>
          <w:rtl w:val="0"/>
        </w:rPr>
        <w:t xml:space="preserve">CHAPTER THREE</w:t>
      </w:r>
    </w:p>
    <w:p w:rsidR="00000000" w:rsidDel="00000000" w:rsidP="00000000" w:rsidRDefault="00000000" w:rsidRPr="00000000" w14:paraId="00000114">
      <w:pPr>
        <w:pStyle w:val="Heading1"/>
        <w:spacing w:after="80" w:line="360" w:lineRule="auto"/>
        <w:jc w:val="center"/>
        <w:rPr>
          <w:rFonts w:ascii="Times New Roman" w:cs="Times New Roman" w:eastAsia="Times New Roman" w:hAnsi="Times New Roman"/>
          <w:b w:val="1"/>
          <w:sz w:val="24"/>
          <w:szCs w:val="24"/>
        </w:rPr>
      </w:pPr>
      <w:bookmarkStart w:colFirst="0" w:colLast="0" w:name="_9hagfyfoqiev" w:id="30"/>
      <w:bookmarkEnd w:id="30"/>
      <w:r w:rsidDel="00000000" w:rsidR="00000000" w:rsidRPr="00000000">
        <w:rPr>
          <w:rFonts w:ascii="Times New Roman" w:cs="Times New Roman" w:eastAsia="Times New Roman" w:hAnsi="Times New Roman"/>
          <w:b w:val="1"/>
          <w:sz w:val="24"/>
          <w:szCs w:val="24"/>
          <w:rtl w:val="0"/>
        </w:rPr>
        <w:t xml:space="preserve">METHODOLOGY AND SYSTEM ANALYSIS</w:t>
      </w:r>
    </w:p>
    <w:p w:rsidR="00000000" w:rsidDel="00000000" w:rsidP="00000000" w:rsidRDefault="00000000" w:rsidRPr="00000000" w14:paraId="00000115">
      <w:pPr>
        <w:pStyle w:val="Heading2"/>
        <w:spacing w:before="280" w:line="360" w:lineRule="auto"/>
        <w:jc w:val="both"/>
        <w:rPr>
          <w:rFonts w:ascii="Times New Roman" w:cs="Times New Roman" w:eastAsia="Times New Roman" w:hAnsi="Times New Roman"/>
          <w:b w:val="1"/>
          <w:sz w:val="24"/>
          <w:szCs w:val="24"/>
        </w:rPr>
      </w:pPr>
      <w:bookmarkStart w:colFirst="0" w:colLast="0" w:name="_ysdiucthuq7u" w:id="31"/>
      <w:bookmarkEnd w:id="31"/>
      <w:r w:rsidDel="00000000" w:rsidR="00000000" w:rsidRPr="00000000">
        <w:rPr>
          <w:rFonts w:ascii="Times New Roman" w:cs="Times New Roman" w:eastAsia="Times New Roman" w:hAnsi="Times New Roman"/>
          <w:b w:val="1"/>
          <w:sz w:val="24"/>
          <w:szCs w:val="24"/>
          <w:rtl w:val="0"/>
        </w:rPr>
        <w:t xml:space="preserve">3.1 Methodology Adopted</w:t>
      </w:r>
    </w:p>
    <w:p w:rsidR="00000000" w:rsidDel="00000000" w:rsidP="00000000" w:rsidRDefault="00000000" w:rsidRPr="00000000" w14:paraId="000001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adopted for this project is the Object-Oriented Analysis and Design Methodology (OOADM). OOADM represents a systematic approach to software development that models complex systems as collections of interacting objects, each possessing distinct attributes, behaviors, and responsibilities. This methodology proves particularly suitable for developing sophisticated cybersecurity applications such as AI-driven malware classifiers, where system modularity, component reusability, and architectural scalability are fundamental requirements for operational effectiveness and long-term maintenance.</w:t>
      </w:r>
    </w:p>
    <w:p w:rsidR="00000000" w:rsidDel="00000000" w:rsidP="00000000" w:rsidRDefault="00000000" w:rsidRPr="00000000" w14:paraId="000001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OOADM operates on the foundational principles of object-oriented programming, specifically emphasizing abstraction, encapsulation, inheritance, and polymorphism. The methodology begins with comprehensive object-oriented analysis, during which the problem domain undergoes detailed examination to identify the real-world entities that constitute the system framework. Within the context of this malware classification project, these entities encompass the malware samples, feature extraction modules, classification algorithms, training datasets, prediction engines, and user interface components. Once these objects are properly identified, they are characterized through their properties and functional behaviors, facilitating a comprehensive understanding of system requirements from both technical and operational perspectives.</w:t>
      </w:r>
    </w:p>
    <w:p w:rsidR="00000000" w:rsidDel="00000000" w:rsidP="00000000" w:rsidRDefault="00000000" w:rsidRPr="00000000" w14:paraId="000001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subsequent phase involves object-oriented design, where abstract analytical models undergo transformation into concrete design specifications. This process defines the interaction mechanisms between objects, establishes data flow patterns throughout the system, and allocates functional responsibilities among various system components. In this malware classifier, the design framework establishes communication protocols between static analysis modules and dynamic analysis components, defines data preprocessing pipelines that interface with machine learning algorithms, and specifies how classification results are processed and presented through the user interface. The final implementation stage converts design specifications into executable code using appropriate object-oriented programming languages. For this project, Python serves as the primary development environment, leveraging specialized machine learning libraries including scikit-learn, TensorFlow, and PyTorch for algorithm implementation, while incorporating malware analysis frameworks such as YARA and PEfile for feature extraction processes.</w:t>
      </w:r>
    </w:p>
    <w:p w:rsidR="00000000" w:rsidDel="00000000" w:rsidP="00000000" w:rsidRDefault="00000000" w:rsidRPr="00000000" w14:paraId="000001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OOADM represents the optimal methodology for this project because it provides structured mechanisms for decomposing complex cybersecurity systems into manageable, maintainable components. The modular architecture ensures that distinct system elements, including static feature extractors, dynamic behavior analyzers, machine learning models, and classification engines, can be developed, tested, and maintained independently. This modularity significantly simplifies debugging procedures and system maintenance while enhancing scalability capabilities, allowing integration of advanced features such as deep learning models, additional file format support, or enhanced behavioral analysis techniques without disrupting core system functionality. Furthermore, the methodology promotes code reusability, enabling objects developed for specific analysis tasks to be adapted for alternative contexts, thereby reducing development redundancy and optimizing resource utilization.</w:t>
      </w:r>
    </w:p>
    <w:p w:rsidR="00000000" w:rsidDel="00000000" w:rsidP="00000000" w:rsidRDefault="00000000" w:rsidRPr="00000000" w14:paraId="000001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significant advantage of OOADM lies in its natural alignment with real-world cybersecurity entities, making it exceptionally suitable for modeling complex interactions within the malware detection domain. Malware samples, feature vectors, classification models, and security policies naturally correspond to object-oriented concepts, rendering the methodology both intuitive and effective within this technical context. Additionally, OOADM ensures long-term maintainability by localizing system updates and security patches to specific objects without affecting overall system stability or functionality.</w:t>
      </w:r>
    </w:p>
    <w:p w:rsidR="00000000" w:rsidDel="00000000" w:rsidP="00000000" w:rsidRDefault="00000000" w:rsidRPr="00000000" w14:paraId="0000011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Style w:val="Heading2"/>
        <w:spacing w:before="280" w:line="360" w:lineRule="auto"/>
        <w:jc w:val="both"/>
        <w:rPr/>
      </w:pPr>
      <w:bookmarkStart w:colFirst="0" w:colLast="0" w:name="_huv676g2cqbx" w:id="32"/>
      <w:bookmarkEnd w:id="32"/>
      <w:r w:rsidDel="00000000" w:rsidR="00000000" w:rsidRPr="00000000">
        <w:rPr>
          <w:b w:val="1"/>
          <w:rtl w:val="0"/>
        </w:rPr>
        <w:t xml:space="preserve">3.2 System Analysis</w:t>
      </w:r>
      <w:r w:rsidDel="00000000" w:rsidR="00000000" w:rsidRPr="00000000">
        <w:rPr>
          <w:rtl w:val="0"/>
        </w:rPr>
      </w:r>
    </w:p>
    <w:p w:rsidR="00000000" w:rsidDel="00000000" w:rsidP="00000000" w:rsidRDefault="00000000" w:rsidRPr="00000000" w14:paraId="0000011D">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analysis constitutes a comprehensive examination process that evaluates system operations, identifies operational challenges, and determines requirements necessary for system enhancement or complete redesign. This process involves systematic identification of system objectives, detailed analysis of input mechanisms, processing workflows, and output generation, along with thorough understanding of data and resource flow patterns between system components. The analytical process also evaluates user requirements, system constraints, and environmental factors that may impact overall performance and security effectiveness.</w:t>
      </w:r>
    </w:p>
    <w:p w:rsidR="00000000" w:rsidDel="00000000" w:rsidP="00000000" w:rsidRDefault="00000000" w:rsidRPr="00000000" w14:paraId="0000011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systematic decomposition of complex processes into manageable analytical units, system analysis facilitates recognition of inefficiencies, redundancies, and security gaps that compromise system effectiveness. It provides structured approaches for defining both functional and non-functional requirements, ensuring that final system designs align with organizational security objectives and operational expectations. Ultimately, system analysis serves as the foundation for secure system design and development, guiding decision-making processes to create solutions that are efficient, reliable, and adaptable to evolving cybersecurity threats.</w:t>
      </w:r>
    </w:p>
    <w:p w:rsidR="00000000" w:rsidDel="00000000" w:rsidP="00000000" w:rsidRDefault="00000000" w:rsidRPr="00000000" w14:paraId="0000011F">
      <w:pPr>
        <w:pStyle w:val="Heading3"/>
        <w:spacing w:before="280" w:line="360" w:lineRule="auto"/>
        <w:rPr>
          <w:rFonts w:ascii="Times New Roman" w:cs="Times New Roman" w:eastAsia="Times New Roman" w:hAnsi="Times New Roman"/>
          <w:b w:val="1"/>
          <w:sz w:val="24"/>
          <w:szCs w:val="24"/>
        </w:rPr>
      </w:pPr>
      <w:bookmarkStart w:colFirst="0" w:colLast="0" w:name="_77y8bmogthyh" w:id="33"/>
      <w:bookmarkEnd w:id="33"/>
      <w:r w:rsidDel="00000000" w:rsidR="00000000" w:rsidRPr="00000000">
        <w:rPr>
          <w:rFonts w:ascii="Times New Roman" w:cs="Times New Roman" w:eastAsia="Times New Roman" w:hAnsi="Times New Roman"/>
          <w:b w:val="1"/>
          <w:sz w:val="24"/>
          <w:szCs w:val="24"/>
          <w:rtl w:val="0"/>
        </w:rPr>
        <w:t xml:space="preserve">3.2.1 Analysis of the Existing System</w:t>
      </w:r>
    </w:p>
    <w:p w:rsidR="00000000" w:rsidDel="00000000" w:rsidP="00000000" w:rsidRDefault="00000000" w:rsidRPr="00000000" w14:paraId="00000120">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malware detection and classification predominantly rely on traditional signature-based antivirus solutions and heuristic analysis methods, approaches that have proven increasingly inadequate against sophisticated modern threats. Signature-based systems operate by maintaining databases of known malware signatures and comparing incoming files against these predefined patterns. While this approach demonstrates effectiveness against established threats, it fails catastrophically when confronting zero-day malware, polymorphic variants, or advanced persistent threats that employ evasion techniques specifically designed to circumvent signature detection mechanisms.</w:t>
      </w:r>
    </w:p>
    <w:p w:rsidR="00000000" w:rsidDel="00000000" w:rsidP="00000000" w:rsidRDefault="00000000" w:rsidRPr="00000000" w14:paraId="000001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heuristic analysis systems attempt to address signature-based limitations by analyzing suspicious behavioral patterns and code characteristics that may indicate malicious intent. However, these systems frequently generate excessive false positive rates when analyzing legitimate software that exhibits behaviors similar to malware, such as system monitoring applications or automated backup utilities. Moreover, modern malware increasingly employs sophisticated obfuscation techniques, including code packing, encryption, and metamorphic transformations that effectively neutralize traditional heuristic detection approaches.</w:t>
      </w:r>
    </w:p>
    <w:p w:rsidR="00000000" w:rsidDel="00000000" w:rsidP="00000000" w:rsidRDefault="00000000" w:rsidRPr="00000000" w14:paraId="0000012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commercial and academic solutions have attempted to incorporate machine learning techniques into malware detection frameworks. Notable examples include Cylance CylancePROTECT, which employs machine learning algorithms for endpoint protection, and academic research platforms such as EMBER, which provides standardized datasets for malware classification research. CylancePROTECT utilizes mathematical models to identify malware characteristics without relying on signature databases, demonstrating improved detection capabilities against unknown threats. The system analyzes file attributes, metadata, and structural characteristics to generate risk assessments and classification decisions.</w:t>
      </w:r>
    </w:p>
    <w:p w:rsidR="00000000" w:rsidDel="00000000" w:rsidP="00000000" w:rsidRDefault="00000000" w:rsidRPr="00000000" w14:paraId="0000012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existing machine learning-based solutions exhibit significant limitations that compromise their effectiveness in comprehensive malware detection scenarios. Most current systems focus exclusively on either static analysis techniques, which examine files without execution, or dynamic analysis methods, which monitor runtime behavior, but rarely integrate both approaches effectively. This limitation reduces detection accuracy because sophisticated malware often employs techniques that are only observable through combined analytical approaches. Static analysis alone cannot detect runtime behavior modifications, while dynamic analysis may miss embedded payloads that remain dormant during sandbox execution periods.</w:t>
      </w:r>
    </w:p>
    <w:p w:rsidR="00000000" w:rsidDel="00000000" w:rsidP="00000000" w:rsidRDefault="00000000" w:rsidRPr="00000000" w14:paraId="000001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existing solutions typically lack sophisticated feature engineering capabilities that can extract comprehensive characteristics from both static file properties and dynamic execution behaviors. Many systems rely on basic statistical features or simple behavioral indicators rather than employing advanced feature extraction techniques that capture subtle malware characteristics. This limitation particularly impacts detection of advanced persistent threats and targeted attacks that employ minimal behavioral footprints to avoid detection.</w:t>
      </w:r>
    </w:p>
    <w:p w:rsidR="00000000" w:rsidDel="00000000" w:rsidP="00000000" w:rsidRDefault="00000000" w:rsidRPr="00000000" w14:paraId="00000125">
      <w:pPr>
        <w:spacing w:after="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after="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after="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Style w:val="Heading3"/>
        <w:spacing w:line="360" w:lineRule="auto"/>
        <w:rPr/>
      </w:pPr>
      <w:bookmarkStart w:colFirst="0" w:colLast="0" w:name="_e2d8zgaihig2" w:id="34"/>
      <w:bookmarkEnd w:id="34"/>
      <w:r w:rsidDel="00000000" w:rsidR="00000000" w:rsidRPr="00000000">
        <w:rPr>
          <w:rtl w:val="0"/>
        </w:rPr>
        <w:t xml:space="preserve">3.2.1.1 Data Flow of the Existing System</w:t>
      </w:r>
      <w:r w:rsidDel="00000000" w:rsidR="00000000" w:rsidRPr="00000000">
        <w:rPr>
          <w:rtl w:val="0"/>
        </w:rPr>
      </w:r>
    </w:p>
    <w:p w:rsidR="00000000" w:rsidDel="00000000" w:rsidP="00000000" w:rsidRDefault="00000000" w:rsidRPr="00000000" w14:paraId="0000012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flow diagram of existing malware detection systems illustrates the traditional approach where malware samples undergo singular analysis pathways, typically processing through either signature matching databases or basic heuristic analysis engines, before generating simple binary classification decisions regarding malware presence.</w:t>
      </w: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8"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 3.1: Data Flow Diagram of the existing System</w:t>
      </w:r>
    </w:p>
    <w:p w:rsidR="00000000" w:rsidDel="00000000" w:rsidP="00000000" w:rsidRDefault="00000000" w:rsidRPr="00000000" w14:paraId="0000012F">
      <w:pPr>
        <w:spacing w:after="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Style w:val="Heading3"/>
        <w:spacing w:after="40" w:before="240" w:line="360" w:lineRule="auto"/>
        <w:jc w:val="both"/>
        <w:rPr>
          <w:b w:val="1"/>
        </w:rPr>
      </w:pPr>
      <w:bookmarkStart w:colFirst="0" w:colLast="0" w:name="_8b2imbo9imgu" w:id="35"/>
      <w:bookmarkEnd w:id="35"/>
      <w:r w:rsidDel="00000000" w:rsidR="00000000" w:rsidRPr="00000000">
        <w:rPr>
          <w:b w:val="1"/>
          <w:rtl w:val="0"/>
        </w:rPr>
        <w:t xml:space="preserve">3.2.1.2 Weaknesses of the Existing System</w:t>
      </w:r>
      <w:r w:rsidDel="00000000" w:rsidR="00000000" w:rsidRPr="00000000">
        <w:rPr>
          <w:rtl w:val="0"/>
        </w:rPr>
      </w:r>
    </w:p>
    <w:p w:rsidR="00000000" w:rsidDel="00000000" w:rsidP="00000000" w:rsidRDefault="00000000" w:rsidRPr="00000000" w14:paraId="000001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malware detection systems demonstrate several critical weaknesses that compromise their effectiveness against contemporary threats:</w:t>
      </w:r>
      <w:r w:rsidDel="00000000" w:rsidR="00000000" w:rsidRPr="00000000">
        <w:rPr>
          <w:rtl w:val="0"/>
        </w:rPr>
      </w:r>
    </w:p>
    <w:p w:rsidR="00000000" w:rsidDel="00000000" w:rsidP="00000000" w:rsidRDefault="00000000" w:rsidRPr="00000000" w14:paraId="00000132">
      <w:pPr>
        <w:numPr>
          <w:ilvl w:val="0"/>
          <w:numId w:val="4"/>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Complete inability to detect zero-day malware that lacks known signatures in signature-based systems.</w:t>
      </w:r>
    </w:p>
    <w:p w:rsidR="00000000" w:rsidDel="00000000" w:rsidP="00000000" w:rsidRDefault="00000000" w:rsidRPr="00000000" w14:paraId="00000133">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Ineffective detection of polymorphic and metamorphic malware variants that alter code structure to evade signature matching.</w:t>
      </w:r>
    </w:p>
    <w:p w:rsidR="00000000" w:rsidDel="00000000" w:rsidP="00000000" w:rsidRDefault="00000000" w:rsidRPr="00000000" w14:paraId="00000134">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Constant requirement for signature database updates with significant delays between threat discovery and protection deployment, creating exploitable vulnerability windows.</w:t>
      </w:r>
    </w:p>
    <w:p w:rsidR="00000000" w:rsidDel="00000000" w:rsidP="00000000" w:rsidRDefault="00000000" w:rsidRPr="00000000" w14:paraId="00000135">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Excessive false positive rates in heuristic analysis systems that disrupt business operations and reduce user confidence.</w:t>
      </w:r>
    </w:p>
    <w:p w:rsidR="00000000" w:rsidDel="00000000" w:rsidP="00000000" w:rsidRDefault="00000000" w:rsidRPr="00000000" w14:paraId="00000136">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Static heuristic rules that cannot adapt to malware which modifies behavior based on execution environment detection.</w:t>
      </w:r>
    </w:p>
    <w:p w:rsidR="00000000" w:rsidDel="00000000" w:rsidP="00000000" w:rsidRDefault="00000000" w:rsidRPr="00000000" w14:paraId="00000137">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Lack of integration capabilities between static and dynamic analysis components, resulting in incomplete threat assessment.</w:t>
      </w:r>
    </w:p>
    <w:p w:rsidR="00000000" w:rsidDel="00000000" w:rsidP="00000000" w:rsidRDefault="00000000" w:rsidRPr="00000000" w14:paraId="00000138">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Limited feature engineering sophistication in machine learning implementations, relying on basic statistical measures rather than comprehensive characteristic extraction.</w:t>
      </w:r>
    </w:p>
    <w:p w:rsidR="00000000" w:rsidDel="00000000" w:rsidP="00000000" w:rsidRDefault="00000000" w:rsidRPr="00000000" w14:paraId="00000139">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Inadequate extraction of features from both static file properties and dynamic execution behaviors simultaneously.</w:t>
      </w:r>
    </w:p>
    <w:p w:rsidR="00000000" w:rsidDel="00000000" w:rsidP="00000000" w:rsidRDefault="00000000" w:rsidRPr="00000000" w14:paraId="0000013A">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Absence of real-time learning capabilities to adapt quickly to newly emerging threat patterns.</w:t>
      </w:r>
    </w:p>
    <w:p w:rsidR="00000000" w:rsidDel="00000000" w:rsidP="00000000" w:rsidRDefault="00000000" w:rsidRPr="00000000" w14:paraId="0000013B">
      <w:pPr>
        <w:numPr>
          <w:ilvl w:val="0"/>
          <w:numId w:val="4"/>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Requirement for extensive retraining processes before systems can effectively detect new malware variants.</w:t>
      </w:r>
    </w:p>
    <w:p w:rsidR="00000000" w:rsidDel="00000000" w:rsidP="00000000" w:rsidRDefault="00000000" w:rsidRPr="00000000" w14:paraId="0000013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pStyle w:val="Heading2"/>
        <w:spacing w:before="280" w:line="360" w:lineRule="auto"/>
        <w:jc w:val="both"/>
        <w:rPr>
          <w:b w:val="1"/>
        </w:rPr>
      </w:pPr>
      <w:bookmarkStart w:colFirst="0" w:colLast="0" w:name="_ru90pxj2wf7x" w:id="36"/>
      <w:bookmarkEnd w:id="36"/>
      <w:r w:rsidDel="00000000" w:rsidR="00000000" w:rsidRPr="00000000">
        <w:rPr>
          <w:b w:val="1"/>
          <w:rtl w:val="0"/>
        </w:rPr>
        <w:t xml:space="preserve">3.3 Analysis of the Proposed System</w:t>
      </w:r>
    </w:p>
    <w:p w:rsidR="00000000" w:rsidDel="00000000" w:rsidP="00000000" w:rsidRDefault="00000000" w:rsidRPr="00000000" w14:paraId="000001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represents a comprehensive AI-driven malware classification platform that integrates both static and dynamic analysis techniques within a unified machine learning framework. The system employs sophisticated feature extraction algorithms to analyze executable files without execution while simultaneously monitoring runtime behaviors in controlled sandbox environments. This dual-analysis approach ensures comprehensive threat assessment that captures both embedded malicious code characteristics and runtime behavioral indicators that may not be apparent through static examination alone.</w:t>
      </w:r>
    </w:p>
    <w:p w:rsidR="00000000" w:rsidDel="00000000" w:rsidP="00000000" w:rsidRDefault="00000000" w:rsidRPr="00000000" w14:paraId="0000013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architecture incorporates advanced machine learning algorithms, including ensemble methods that combine multiple classification techniques to optimize detection accuracy while minimizing false positive rates. The platform utilizes deep learning models for complex pattern recognition tasks, particularly in analyzing obfuscated code patterns and identifying subtle behavioral anomalies that traditional rule-based systems cannot detect. Feature extraction processes employ sophisticated techniques including entropy analysis, API call sequence modeling, network behavior profiling, and file system interaction monitoring to create comprehensive malware signatures that capture both obvious and subtle malicious characteristics.</w:t>
      </w:r>
    </w:p>
    <w:p w:rsidR="00000000" w:rsidDel="00000000" w:rsidP="00000000" w:rsidRDefault="00000000" w:rsidRPr="00000000" w14:paraId="0000014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distinctive aspect of the proposed system lies in its adaptive learning capabilities, which enable continuous model improvement based on newly discovered threats and evolving attack patterns. The system implements automated retraining procedures that incorporate feedback from security analysts and real-world detection results to enhance classification accuracy over time. This adaptive approach ensures that the system remains effective against emerging threats without requiring manual rule updates or extensive reconfiguration procedures.</w:t>
      </w:r>
    </w:p>
    <w:p w:rsidR="00000000" w:rsidDel="00000000" w:rsidP="00000000" w:rsidRDefault="00000000" w:rsidRPr="00000000" w14:paraId="000001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framework utilizes Python as the primary development platform, leveraging specialized machine learning libraries including scikit-learn for traditional machine learning algorithms, TensorFlow and PyTorch for deep learning implementations, and pandas for data preprocessing and manipulation tasks. Static analysis capabilities are implemented through integration with established malware analysis frameworks such as YARA for pattern matching, PEfile for Windows executable analysis, and custom entropy calculation modules for identifying packed or encrypted malware components.</w:t>
      </w:r>
    </w:p>
    <w:p w:rsidR="00000000" w:rsidDel="00000000" w:rsidP="00000000" w:rsidRDefault="00000000" w:rsidRPr="00000000" w14:paraId="0000014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analysis functionality is achieved through integration with automated sandbox environments that execute suspicious samples in isolated virtual machines while monitoring system calls, network communications, file system modifications, and registry changes. The system employs behavioral modeling algorithms that convert raw execution logs into structured feature vectors suitable for machine learning classification processes. Advanced behavioral analysis includes detection of process injection techniques, anti-analysis evasion attempts, and communication with command and control infrastructure.</w:t>
      </w:r>
    </w:p>
    <w:p w:rsidR="00000000" w:rsidDel="00000000" w:rsidP="00000000" w:rsidRDefault="00000000" w:rsidRPr="00000000" w14:paraId="0000014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implements a modular architecture where distinct components handle specific analysis tasks while maintaining seamless integration through standardized data interfaces. This modular design facilitates independent development and testing of individual components while enabling future enhancements such as additional file format support, integration with threat intelligence feeds, or incorporation of advanced deep learning architectures without requiring fundamental system redesign.</w:t>
      </w:r>
    </w:p>
    <w:p w:rsidR="00000000" w:rsidDel="00000000" w:rsidP="00000000" w:rsidRDefault="00000000" w:rsidRPr="00000000" w14:paraId="0000014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model selection incorporates multiple algorithms including Random Forest for robust feature-based classification, Support Vector Machines for high-dimensional feature spaces, and neural networks for complex pattern recognition tasks. The system employs ensemble voting mechanisms that combine predictions from multiple models to optimize overall classification accuracy while providing confidence measures for individual predictions. Model training incorporates cross-validation techniques to ensure robust performance across diverse malware families and minimize overfitting to training data characteristics.</w:t>
      </w:r>
    </w:p>
    <w:p w:rsidR="00000000" w:rsidDel="00000000" w:rsidP="00000000" w:rsidRDefault="00000000" w:rsidRPr="00000000" w14:paraId="00000145">
      <w:pPr>
        <w:pStyle w:val="Heading3"/>
        <w:spacing w:after="40" w:before="240" w:line="360" w:lineRule="auto"/>
        <w:jc w:val="both"/>
        <w:rPr>
          <w:b w:val="1"/>
        </w:rPr>
      </w:pPr>
      <w:bookmarkStart w:colFirst="0" w:colLast="0" w:name="_8sak83lrzave" w:id="37"/>
      <w:bookmarkEnd w:id="37"/>
      <w:r w:rsidDel="00000000" w:rsidR="00000000" w:rsidRPr="00000000">
        <w:rPr>
          <w:b w:val="1"/>
          <w:rtl w:val="0"/>
        </w:rPr>
        <w:t xml:space="preserve">3.3.</w:t>
      </w:r>
      <w:r w:rsidDel="00000000" w:rsidR="00000000" w:rsidRPr="00000000">
        <w:rPr>
          <w:rtl w:val="0"/>
        </w:rPr>
        <w:t xml:space="preserve">1</w:t>
      </w:r>
      <w:r w:rsidDel="00000000" w:rsidR="00000000" w:rsidRPr="00000000">
        <w:rPr>
          <w:b w:val="1"/>
          <w:rtl w:val="0"/>
        </w:rPr>
        <w:t xml:space="preserve"> Data Flow of the Proposed System</w:t>
      </w:r>
      <w:r w:rsidDel="00000000" w:rsidR="00000000" w:rsidRPr="00000000">
        <w:rPr>
          <w:rtl w:val="0"/>
        </w:rPr>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flow diagram of the proposed system illustrates the comprehensive analysis pipeline where malware samples undergo parallel static and dynamic analysis processes, with extracted features being processed through ensemble machine learning algorithms before generating detailed classification results with confidence measures and threat intelligence integration.</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12"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 3.2: Data Flow Diagram of the Proposed System</w:t>
      </w:r>
      <w:r w:rsidDel="00000000" w:rsidR="00000000" w:rsidRPr="00000000">
        <w:rPr>
          <w:rtl w:val="0"/>
        </w:rPr>
      </w:r>
    </w:p>
    <w:p w:rsidR="00000000" w:rsidDel="00000000" w:rsidP="00000000" w:rsidRDefault="00000000" w:rsidRPr="00000000" w14:paraId="00000148">
      <w:pPr>
        <w:pStyle w:val="Heading3"/>
        <w:spacing w:after="40" w:before="240" w:line="360" w:lineRule="auto"/>
        <w:jc w:val="both"/>
        <w:rPr/>
      </w:pPr>
      <w:bookmarkStart w:colFirst="0" w:colLast="0" w:name="_tb360zg93fn8" w:id="38"/>
      <w:bookmarkEnd w:id="38"/>
      <w:r w:rsidDel="00000000" w:rsidR="00000000" w:rsidRPr="00000000">
        <w:rPr>
          <w:rtl w:val="0"/>
        </w:rPr>
      </w:r>
    </w:p>
    <w:p w:rsidR="00000000" w:rsidDel="00000000" w:rsidP="00000000" w:rsidRDefault="00000000" w:rsidRPr="00000000" w14:paraId="00000149">
      <w:pPr>
        <w:pStyle w:val="Heading3"/>
        <w:spacing w:after="40" w:before="240" w:line="360" w:lineRule="auto"/>
        <w:jc w:val="both"/>
        <w:rPr/>
      </w:pPr>
      <w:bookmarkStart w:colFirst="0" w:colLast="0" w:name="_xtq0h6kpinjg" w:id="39"/>
      <w:bookmarkEnd w:id="39"/>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spacing w:after="40" w:before="240" w:line="360" w:lineRule="auto"/>
        <w:jc w:val="both"/>
        <w:rPr/>
      </w:pPr>
      <w:bookmarkStart w:colFirst="0" w:colLast="0" w:name="_ycts8ugod9ib" w:id="40"/>
      <w:bookmarkEnd w:id="40"/>
      <w:r w:rsidDel="00000000" w:rsidR="00000000" w:rsidRPr="00000000">
        <w:rPr>
          <w:rtl w:val="0"/>
        </w:rPr>
        <w:t xml:space="preserve">3.3.2 Architecture of the Malware Classification System</w:t>
      </w:r>
    </w:p>
    <w:p w:rsidR="00000000" w:rsidDel="00000000" w:rsidP="00000000" w:rsidRDefault="00000000" w:rsidRPr="00000000" w14:paraId="000001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architecture demonstrates a layered approach where input processing components interface with specialized analysis engines that extract static and dynamic features, which are then processed through machine learning models to generate comprehensive threat assessments and classification decisions with detailed reporting capabilities.</w:t>
      </w:r>
    </w:p>
    <w:p w:rsidR="00000000" w:rsidDel="00000000" w:rsidP="00000000" w:rsidRDefault="00000000" w:rsidRPr="00000000" w14:paraId="0000015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27700"/>
            <wp:effectExtent b="0" l="0" r="0" t="0"/>
            <wp:docPr id="4"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360" w:lineRule="auto"/>
        <w:jc w:val="center"/>
        <w:rPr/>
      </w:pPr>
      <w:r w:rsidDel="00000000" w:rsidR="00000000" w:rsidRPr="00000000">
        <w:rPr>
          <w:rFonts w:ascii="Times New Roman" w:cs="Times New Roman" w:eastAsia="Times New Roman" w:hAnsi="Times New Roman"/>
          <w:b w:val="1"/>
          <w:i w:val="1"/>
          <w:sz w:val="24"/>
          <w:szCs w:val="24"/>
          <w:rtl w:val="0"/>
        </w:rPr>
        <w:t xml:space="preserve">Fig 3.3: Architecture of the Proposed System</w:t>
      </w:r>
      <w:r w:rsidDel="00000000" w:rsidR="00000000" w:rsidRPr="00000000">
        <w:rPr>
          <w:rtl w:val="0"/>
        </w:rPr>
      </w:r>
    </w:p>
    <w:p w:rsidR="00000000" w:rsidDel="00000000" w:rsidP="00000000" w:rsidRDefault="00000000" w:rsidRPr="00000000" w14:paraId="00000153">
      <w:pPr>
        <w:pStyle w:val="Heading3"/>
        <w:spacing w:after="240" w:before="240" w:line="360" w:lineRule="auto"/>
        <w:jc w:val="both"/>
        <w:rPr/>
      </w:pPr>
      <w:bookmarkStart w:colFirst="0" w:colLast="0" w:name="_felhh7ybf7f7" w:id="41"/>
      <w:bookmarkEnd w:id="41"/>
      <w:r w:rsidDel="00000000" w:rsidR="00000000" w:rsidRPr="00000000">
        <w:rPr>
          <w:rtl w:val="0"/>
        </w:rPr>
        <w:t xml:space="preserve">3.3.3 Use Case Diagram</w:t>
      </w:r>
    </w:p>
    <w:p w:rsidR="00000000" w:rsidDel="00000000" w:rsidP="00000000" w:rsidRDefault="00000000" w:rsidRPr="00000000" w14:paraId="000001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case diagram illustrates interactions between security analysts, automated systems, and the malware classification platform, showing how different actors utilize system capabilities for threat analysis, model training, and security monitoring activities within the operational environment.</w:t>
      </w:r>
    </w:p>
    <w:p w:rsidR="00000000" w:rsidDel="00000000" w:rsidP="00000000" w:rsidRDefault="00000000" w:rsidRPr="00000000" w14:paraId="0000015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47900"/>
            <wp:effectExtent b="0" l="0" r="0" t="0"/>
            <wp:docPr id="5"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 3.4: Use Case Diagram of the Proposed System</w:t>
      </w:r>
      <w:r w:rsidDel="00000000" w:rsidR="00000000" w:rsidRPr="00000000">
        <w:rPr>
          <w:rtl w:val="0"/>
        </w:rPr>
      </w:r>
    </w:p>
    <w:p w:rsidR="00000000" w:rsidDel="00000000" w:rsidP="00000000" w:rsidRDefault="00000000" w:rsidRPr="00000000" w14:paraId="00000157">
      <w:pPr>
        <w:pStyle w:val="Heading3"/>
        <w:spacing w:after="40" w:before="240" w:line="360" w:lineRule="auto"/>
        <w:jc w:val="both"/>
        <w:rPr/>
      </w:pPr>
      <w:bookmarkStart w:colFirst="0" w:colLast="0" w:name="_et6nmcaais" w:id="42"/>
      <w:bookmarkEnd w:id="42"/>
      <w:r w:rsidDel="00000000" w:rsidR="00000000" w:rsidRPr="00000000">
        <w:rPr>
          <w:rtl w:val="0"/>
        </w:rPr>
      </w:r>
    </w:p>
    <w:p w:rsidR="00000000" w:rsidDel="00000000" w:rsidP="00000000" w:rsidRDefault="00000000" w:rsidRPr="00000000" w14:paraId="00000158">
      <w:pPr>
        <w:pStyle w:val="Heading3"/>
        <w:spacing w:after="40" w:before="240" w:line="360" w:lineRule="auto"/>
        <w:jc w:val="both"/>
        <w:rPr/>
      </w:pPr>
      <w:bookmarkStart w:colFirst="0" w:colLast="0" w:name="_fqu463764deg" w:id="43"/>
      <w:bookmarkEnd w:id="43"/>
      <w:r w:rsidDel="00000000" w:rsidR="00000000" w:rsidRPr="00000000">
        <w:rPr>
          <w:rtl w:val="0"/>
        </w:rPr>
      </w:r>
    </w:p>
    <w:p w:rsidR="00000000" w:rsidDel="00000000" w:rsidP="00000000" w:rsidRDefault="00000000" w:rsidRPr="00000000" w14:paraId="00000159">
      <w:pPr>
        <w:pStyle w:val="Heading3"/>
        <w:spacing w:after="40" w:before="240" w:line="360" w:lineRule="auto"/>
        <w:jc w:val="both"/>
        <w:rPr/>
      </w:pPr>
      <w:bookmarkStart w:colFirst="0" w:colLast="0" w:name="_n076z5a4hn0u" w:id="44"/>
      <w:bookmarkEnd w:id="44"/>
      <w:r w:rsidDel="00000000" w:rsidR="00000000" w:rsidRPr="00000000">
        <w:rPr>
          <w:rtl w:val="0"/>
        </w:rPr>
      </w:r>
    </w:p>
    <w:p w:rsidR="00000000" w:rsidDel="00000000" w:rsidP="00000000" w:rsidRDefault="00000000" w:rsidRPr="00000000" w14:paraId="0000015A">
      <w:pPr>
        <w:pStyle w:val="Heading3"/>
        <w:spacing w:after="40" w:before="240" w:line="360" w:lineRule="auto"/>
        <w:jc w:val="both"/>
        <w:rPr/>
      </w:pPr>
      <w:bookmarkStart w:colFirst="0" w:colLast="0" w:name="_n3f6rj2slobk" w:id="45"/>
      <w:bookmarkEnd w:id="45"/>
      <w:r w:rsidDel="00000000" w:rsidR="00000000" w:rsidRPr="00000000">
        <w:rPr>
          <w:rtl w:val="0"/>
        </w:rPr>
      </w:r>
    </w:p>
    <w:p w:rsidR="00000000" w:rsidDel="00000000" w:rsidP="00000000" w:rsidRDefault="00000000" w:rsidRPr="00000000" w14:paraId="0000015B">
      <w:pPr>
        <w:pStyle w:val="Heading3"/>
        <w:spacing w:after="40" w:before="240" w:line="360" w:lineRule="auto"/>
        <w:jc w:val="both"/>
        <w:rPr/>
      </w:pPr>
      <w:bookmarkStart w:colFirst="0" w:colLast="0" w:name="_hia4c8lljr4e" w:id="46"/>
      <w:bookmarkEnd w:id="46"/>
      <w:r w:rsidDel="00000000" w:rsidR="00000000" w:rsidRPr="00000000">
        <w:rPr>
          <w:rtl w:val="0"/>
        </w:rPr>
      </w:r>
    </w:p>
    <w:p w:rsidR="00000000" w:rsidDel="00000000" w:rsidP="00000000" w:rsidRDefault="00000000" w:rsidRPr="00000000" w14:paraId="0000015C">
      <w:pPr>
        <w:pStyle w:val="Heading3"/>
        <w:spacing w:after="40" w:before="240" w:line="360" w:lineRule="auto"/>
        <w:jc w:val="both"/>
        <w:rPr/>
      </w:pPr>
      <w:bookmarkStart w:colFirst="0" w:colLast="0" w:name="_4w38mqt6afio" w:id="47"/>
      <w:bookmarkEnd w:id="47"/>
      <w:r w:rsidDel="00000000" w:rsidR="00000000" w:rsidRPr="00000000">
        <w:rPr>
          <w:rtl w:val="0"/>
        </w:rPr>
      </w:r>
    </w:p>
    <w:p w:rsidR="00000000" w:rsidDel="00000000" w:rsidP="00000000" w:rsidRDefault="00000000" w:rsidRPr="00000000" w14:paraId="0000015D">
      <w:pPr>
        <w:pStyle w:val="Heading3"/>
        <w:spacing w:after="40" w:before="240" w:line="360" w:lineRule="auto"/>
        <w:jc w:val="both"/>
        <w:rPr/>
      </w:pPr>
      <w:bookmarkStart w:colFirst="0" w:colLast="0" w:name="_a29nnxhjdx3f" w:id="48"/>
      <w:bookmarkEnd w:id="48"/>
      <w:r w:rsidDel="00000000" w:rsidR="00000000" w:rsidRPr="00000000">
        <w:rPr>
          <w:rtl w:val="0"/>
        </w:rPr>
      </w:r>
    </w:p>
    <w:p w:rsidR="00000000" w:rsidDel="00000000" w:rsidP="00000000" w:rsidRDefault="00000000" w:rsidRPr="00000000" w14:paraId="0000015E">
      <w:pPr>
        <w:pStyle w:val="Heading3"/>
        <w:spacing w:after="40" w:before="240" w:line="360" w:lineRule="auto"/>
        <w:jc w:val="both"/>
        <w:rPr/>
      </w:pPr>
      <w:bookmarkStart w:colFirst="0" w:colLast="0" w:name="_8zfmfahheiqb" w:id="49"/>
      <w:bookmarkEnd w:id="49"/>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3"/>
        <w:spacing w:after="40" w:before="240" w:line="360" w:lineRule="auto"/>
        <w:jc w:val="both"/>
        <w:rPr/>
      </w:pPr>
      <w:bookmarkStart w:colFirst="0" w:colLast="0" w:name="_tle33iamghe" w:id="50"/>
      <w:bookmarkEnd w:id="50"/>
      <w:r w:rsidDel="00000000" w:rsidR="00000000" w:rsidRPr="00000000">
        <w:rPr>
          <w:rtl w:val="0"/>
        </w:rPr>
        <w:t xml:space="preserve">3.3.4 Activity Diagram</w:t>
      </w:r>
    </w:p>
    <w:p w:rsidR="00000000" w:rsidDel="00000000" w:rsidP="00000000" w:rsidRDefault="00000000" w:rsidRPr="00000000" w14:paraId="0000016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activity diagram represents the sequential workflow from malware sample ingestion through static and dynamic analysis processes, feature extraction, machine learning classification, and final result generation, illustrating the parallel processing capabilities and decision points throughout the analysis pipeline.</w:t>
      </w:r>
    </w:p>
    <w:p w:rsidR="00000000" w:rsidDel="00000000" w:rsidP="00000000" w:rsidRDefault="00000000" w:rsidRPr="00000000" w14:paraId="0000016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27700"/>
            <wp:effectExtent b="0" l="0" r="0" t="0"/>
            <wp:docPr id="7"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 3.5: Activity Diagram of the Proposed System</w:t>
      </w:r>
      <w:r w:rsidDel="00000000" w:rsidR="00000000" w:rsidRPr="00000000">
        <w:rPr>
          <w:rtl w:val="0"/>
        </w:rPr>
      </w:r>
    </w:p>
    <w:p w:rsidR="00000000" w:rsidDel="00000000" w:rsidP="00000000" w:rsidRDefault="00000000" w:rsidRPr="00000000" w14:paraId="00000166">
      <w:pPr>
        <w:pStyle w:val="Heading3"/>
        <w:spacing w:after="40" w:before="240" w:line="360" w:lineRule="auto"/>
        <w:jc w:val="both"/>
        <w:rPr/>
      </w:pPr>
      <w:bookmarkStart w:colFirst="0" w:colLast="0" w:name="_gac6f9yfflpb" w:id="51"/>
      <w:bookmarkEnd w:id="51"/>
      <w:r w:rsidDel="00000000" w:rsidR="00000000" w:rsidRPr="00000000">
        <w:rPr>
          <w:rtl w:val="0"/>
        </w:rPr>
        <w:t xml:space="preserve">3.3.5 Class Diagram</w:t>
      </w:r>
    </w:p>
    <w:p w:rsidR="00000000" w:rsidDel="00000000" w:rsidP="00000000" w:rsidRDefault="00000000" w:rsidRPr="00000000" w14:paraId="0000016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diagram describes the object-oriented structure of the malware classification system, showing the relationships between sample analysis classes, feature extraction modules, machine learning model implementations, and result reporting components, along with their respective attributes and methods that enable system functionality.</w:t>
      </w:r>
    </w:p>
    <w:p w:rsidR="00000000" w:rsidDel="00000000" w:rsidP="00000000" w:rsidRDefault="00000000" w:rsidRPr="00000000" w14:paraId="0000016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27700"/>
            <wp:effectExtent b="0" l="0" r="0" t="0"/>
            <wp:docPr id="11"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 3.6: Class Diagram of the Proposed System</w:t>
      </w:r>
    </w:p>
    <w:p w:rsidR="00000000" w:rsidDel="00000000" w:rsidP="00000000" w:rsidRDefault="00000000" w:rsidRPr="00000000" w14:paraId="0000016A">
      <w:pPr>
        <w:pStyle w:val="Heading3"/>
        <w:spacing w:line="360" w:lineRule="auto"/>
        <w:rPr/>
      </w:pPr>
      <w:bookmarkStart w:colFirst="0" w:colLast="0" w:name="_movy7byo3vt5" w:id="52"/>
      <w:bookmarkEnd w:id="52"/>
      <w:commentRangeStart w:id="0"/>
      <w:commentRangeStart w:id="1"/>
      <w:r w:rsidDel="00000000" w:rsidR="00000000" w:rsidRPr="00000000">
        <w:rPr>
          <w:rtl w:val="0"/>
        </w:rPr>
        <w:t xml:space="preserve">3.3.6 Advantages of the Proposed System</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6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AI-driven malware classifier offers significant advantages over existing detection systems:</w:t>
      </w:r>
    </w:p>
    <w:p w:rsidR="00000000" w:rsidDel="00000000" w:rsidP="00000000" w:rsidRDefault="00000000" w:rsidRPr="00000000" w14:paraId="0000016C">
      <w:pPr>
        <w:numPr>
          <w:ilvl w:val="0"/>
          <w:numId w:val="2"/>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dual-analysis approach that integrates both static and dynamic examination techniques for complete threat assessment.</w:t>
      </w:r>
    </w:p>
    <w:p w:rsidR="00000000" w:rsidDel="00000000" w:rsidP="00000000" w:rsidRDefault="00000000" w:rsidRPr="00000000" w14:paraId="0000016D">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detection accuracy against diverse threat types including zero-day malware, polymorphic variants, and advanced persistent threats.</w:t>
      </w:r>
    </w:p>
    <w:p w:rsidR="00000000" w:rsidDel="00000000" w:rsidP="00000000" w:rsidRDefault="00000000" w:rsidRPr="00000000" w14:paraId="0000016E">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feature engineering capabilities that extract sophisticated characteristics from both static file properties and dynamic execution behaviors simultaneously.</w:t>
      </w:r>
    </w:p>
    <w:p w:rsidR="00000000" w:rsidDel="00000000" w:rsidP="00000000" w:rsidRDefault="00000000" w:rsidRPr="00000000" w14:paraId="0000016F">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Superior detection of subtle malware patterns that evade traditional signature-based and heuristic analysis methods.</w:t>
      </w:r>
    </w:p>
    <w:p w:rsidR="00000000" w:rsidDel="00000000" w:rsidP="00000000" w:rsidRDefault="00000000" w:rsidRPr="00000000" w14:paraId="00000170">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Ensemble machine learning approaches that combine multiple algorithms to optimize detection performance while minimizing false positive rates.</w:t>
      </w:r>
    </w:p>
    <w:p w:rsidR="00000000" w:rsidDel="00000000" w:rsidP="00000000" w:rsidRDefault="00000000" w:rsidRPr="00000000" w14:paraId="00000171">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Adaptive learning mechanisms that enable continuous system improvement through automated model retraining based on newly discovered threats and analyst feedback.</w:t>
      </w:r>
    </w:p>
    <w:p w:rsidR="00000000" w:rsidDel="00000000" w:rsidP="00000000" w:rsidRDefault="00000000" w:rsidRPr="00000000" w14:paraId="00000172">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Modular architecture that facilitates independent component development, testing, and seamless integration of future enhancements without system-wide disruption.</w:t>
      </w:r>
    </w:p>
    <w:p w:rsidR="00000000" w:rsidDel="00000000" w:rsidP="00000000" w:rsidRDefault="00000000" w:rsidRPr="00000000" w14:paraId="00000173">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processing capabilities that provide immediate threat assessment and classification results, enabling rapid response to security incidents.</w:t>
      </w:r>
    </w:p>
    <w:p w:rsidR="00000000" w:rsidDel="00000000" w:rsidP="00000000" w:rsidRDefault="00000000" w:rsidRPr="00000000" w14:paraId="00000174">
      <w:pPr>
        <w:numPr>
          <w:ilvl w:val="0"/>
          <w:numId w:val="2"/>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exposure windows compared to traditional analysis methods that experience significant delays between threat detection and response deployment.</w:t>
      </w:r>
    </w:p>
    <w:p w:rsidR="00000000" w:rsidDel="00000000" w:rsidP="00000000" w:rsidRDefault="00000000" w:rsidRPr="00000000" w14:paraId="00000175">
      <w:pPr>
        <w:numPr>
          <w:ilvl w:val="0"/>
          <w:numId w:val="2"/>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Comprehensive behavioral modeling that captures sophisticated evasion techniques and advanced attack methodologies that conventional systems cannot detect effectively.</w:t>
      </w:r>
    </w:p>
    <w:p w:rsidR="00000000" w:rsidDel="00000000" w:rsidP="00000000" w:rsidRDefault="00000000" w:rsidRPr="00000000" w14:paraId="0000017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pStyle w:val="Heading2"/>
        <w:rPr/>
      </w:pPr>
      <w:bookmarkStart w:colFirst="0" w:colLast="0" w:name="_u8d7k5cbrwfw" w:id="53"/>
      <w:bookmarkEnd w:id="53"/>
      <w:r w:rsidDel="00000000" w:rsidR="00000000" w:rsidRPr="00000000">
        <w:rPr>
          <w:rtl w:val="0"/>
        </w:rPr>
        <w:t xml:space="preserve">3.4 High-Level Model of the Proposed System</w:t>
      </w:r>
    </w:p>
    <w:p w:rsidR="00000000" w:rsidDel="00000000" w:rsidP="00000000" w:rsidRDefault="00000000" w:rsidRPr="00000000" w14:paraId="0000017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high-level model, also known as top-down design of the system, is the breaking down of a system into smaller parts to understand its subsystems. The high-level model of the proposed system is shown in Figure 3.8 below.</w:t>
      </w:r>
    </w:p>
    <w:p w:rsidR="00000000" w:rsidDel="00000000" w:rsidP="00000000" w:rsidRDefault="00000000" w:rsidRPr="00000000" w14:paraId="0000017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a high level, the system comprises the following modules:</w:t>
      </w:r>
    </w:p>
    <w:p w:rsidR="00000000" w:rsidDel="00000000" w:rsidP="00000000" w:rsidRDefault="00000000" w:rsidRPr="00000000" w14:paraId="0000017C">
      <w:pPr>
        <w:numPr>
          <w:ilvl w:val="0"/>
          <w:numId w:val="8"/>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Processing Layer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D">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Malware sample ingestion from multiple sources (file uploads, network captures, threat feeds).</w:t>
      </w:r>
    </w:p>
    <w:p w:rsidR="00000000" w:rsidDel="00000000" w:rsidP="00000000" w:rsidRDefault="00000000" w:rsidRPr="00000000" w14:paraId="0000017E">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sample handling and isolation procedures.</w:t>
      </w:r>
    </w:p>
    <w:p w:rsidR="00000000" w:rsidDel="00000000" w:rsidP="00000000" w:rsidRDefault="00000000" w:rsidRPr="00000000" w14:paraId="0000017F">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validation and metadata extraction.</w:t>
      </w:r>
    </w:p>
    <w:p w:rsidR="00000000" w:rsidDel="00000000" w:rsidP="00000000" w:rsidRDefault="00000000" w:rsidRPr="00000000" w14:paraId="00000180">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format recognition and integrity verification.</w:t>
      </w:r>
    </w:p>
    <w:p w:rsidR="00000000" w:rsidDel="00000000" w:rsidP="00000000" w:rsidRDefault="00000000" w:rsidRPr="00000000" w14:paraId="00000181">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Static Analysis Engine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2">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Portable executable header parsing and analysis.</w:t>
      </w:r>
    </w:p>
    <w:p w:rsidR="00000000" w:rsidDel="00000000" w:rsidP="00000000" w:rsidRDefault="00000000" w:rsidRPr="00000000" w14:paraId="00000183">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call extraction and import table analysis.</w:t>
      </w:r>
    </w:p>
    <w:p w:rsidR="00000000" w:rsidDel="00000000" w:rsidP="00000000" w:rsidRDefault="00000000" w:rsidRPr="00000000" w14:paraId="00000184">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extraction and entropy calculation.</w:t>
      </w:r>
    </w:p>
    <w:p w:rsidR="00000000" w:rsidDel="00000000" w:rsidP="00000000" w:rsidRDefault="00000000" w:rsidRPr="00000000" w14:paraId="00000185">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Structural pattern recognition and signature generation.</w:t>
      </w:r>
    </w:p>
    <w:p w:rsidR="00000000" w:rsidDel="00000000" w:rsidP="00000000" w:rsidRDefault="00000000" w:rsidRPr="00000000" w14:paraId="00000186">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vector creation for machine learning processing.</w:t>
      </w:r>
    </w:p>
    <w:p w:rsidR="00000000" w:rsidDel="00000000" w:rsidP="00000000" w:rsidRDefault="00000000" w:rsidRPr="00000000" w14:paraId="00000187">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Dynamic Analysis Engine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8">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Controlled sandbox environment execution.</w:t>
      </w:r>
    </w:p>
    <w:p w:rsidR="00000000" w:rsidDel="00000000" w:rsidP="00000000" w:rsidRDefault="00000000" w:rsidRPr="00000000" w14:paraId="00000189">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call monitoring and logging.</w:t>
      </w:r>
    </w:p>
    <w:p w:rsidR="00000000" w:rsidDel="00000000" w:rsidP="00000000" w:rsidRDefault="00000000" w:rsidRPr="00000000" w14:paraId="0000018A">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communication analysis.</w:t>
      </w:r>
    </w:p>
    <w:p w:rsidR="00000000" w:rsidDel="00000000" w:rsidP="00000000" w:rsidRDefault="00000000" w:rsidRPr="00000000" w14:paraId="0000018B">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system and registry modification tracking.</w:t>
      </w:r>
    </w:p>
    <w:p w:rsidR="00000000" w:rsidDel="00000000" w:rsidP="00000000" w:rsidRDefault="00000000" w:rsidRPr="00000000" w14:paraId="0000018C">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Behavioral pattern extraction and modeling.</w:t>
      </w:r>
    </w:p>
    <w:p w:rsidR="00000000" w:rsidDel="00000000" w:rsidP="00000000" w:rsidRDefault="00000000" w:rsidRPr="00000000" w14:paraId="0000018D">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Learning Processing Layer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E">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Ensemble classification algorithms integration.</w:t>
      </w:r>
    </w:p>
    <w:p w:rsidR="00000000" w:rsidDel="00000000" w:rsidP="00000000" w:rsidRDefault="00000000" w:rsidRPr="00000000" w14:paraId="0000018F">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model implementations.</w:t>
      </w:r>
    </w:p>
    <w:p w:rsidR="00000000" w:rsidDel="00000000" w:rsidP="00000000" w:rsidRDefault="00000000" w:rsidRPr="00000000" w14:paraId="00000190">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preprocessing and normalization.</w:t>
      </w:r>
    </w:p>
    <w:p w:rsidR="00000000" w:rsidDel="00000000" w:rsidP="00000000" w:rsidRDefault="00000000" w:rsidRPr="00000000" w14:paraId="00000191">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generation with confidence scoring.</w:t>
      </w:r>
    </w:p>
    <w:p w:rsidR="00000000" w:rsidDel="00000000" w:rsidP="00000000" w:rsidRDefault="00000000" w:rsidRPr="00000000" w14:paraId="00000192">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training and validation procedures.</w:t>
      </w:r>
    </w:p>
    <w:p w:rsidR="00000000" w:rsidDel="00000000" w:rsidP="00000000" w:rsidRDefault="00000000" w:rsidRPr="00000000" w14:paraId="00000193">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Knowledge Management System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4">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Malware signature databases.</w:t>
      </w:r>
    </w:p>
    <w:p w:rsidR="00000000" w:rsidDel="00000000" w:rsidP="00000000" w:rsidRDefault="00000000" w:rsidRPr="00000000" w14:paraId="00000195">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Behavioral pattern repositories.</w:t>
      </w:r>
    </w:p>
    <w:p w:rsidR="00000000" w:rsidDel="00000000" w:rsidP="00000000" w:rsidRDefault="00000000" w:rsidRPr="00000000" w14:paraId="00000196">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Threat intelligence integration.</w:t>
      </w:r>
    </w:p>
    <w:p w:rsidR="00000000" w:rsidDel="00000000" w:rsidP="00000000" w:rsidRDefault="00000000" w:rsidRPr="00000000" w14:paraId="00000197">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knowledge base updates.</w:t>
      </w:r>
    </w:p>
    <w:p w:rsidR="00000000" w:rsidDel="00000000" w:rsidP="00000000" w:rsidRDefault="00000000" w:rsidRPr="00000000" w14:paraId="00000198">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analysis data storage.</w:t>
      </w:r>
    </w:p>
    <w:p w:rsidR="00000000" w:rsidDel="00000000" w:rsidP="00000000" w:rsidRDefault="00000000" w:rsidRPr="00000000" w14:paraId="00000199">
      <w:pPr>
        <w:numPr>
          <w:ilvl w:val="0"/>
          <w:numId w:val="8"/>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 and Reporting Layer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A">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decision generation.</w:t>
      </w:r>
    </w:p>
    <w:p w:rsidR="00000000" w:rsidDel="00000000" w:rsidP="00000000" w:rsidRDefault="00000000" w:rsidRPr="00000000" w14:paraId="0000019B">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threat analysis reports.</w:t>
      </w:r>
    </w:p>
    <w:p w:rsidR="00000000" w:rsidDel="00000000" w:rsidP="00000000" w:rsidRDefault="00000000" w:rsidRPr="00000000" w14:paraId="0000019C">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Confidence measure calculations.</w:t>
      </w:r>
    </w:p>
    <w:p w:rsidR="00000000" w:rsidDel="00000000" w:rsidP="00000000" w:rsidRDefault="00000000" w:rsidRPr="00000000" w14:paraId="0000019D">
      <w:pPr>
        <w:numPr>
          <w:ilvl w:val="1"/>
          <w:numId w:val="8"/>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analyst interface integration.</w:t>
      </w:r>
    </w:p>
    <w:p w:rsidR="00000000" w:rsidDel="00000000" w:rsidP="00000000" w:rsidRDefault="00000000" w:rsidRPr="00000000" w14:paraId="0000019E">
      <w:pPr>
        <w:numPr>
          <w:ilvl w:val="1"/>
          <w:numId w:val="8"/>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response recommendations.</w:t>
      </w:r>
    </w:p>
    <w:p w:rsidR="00000000" w:rsidDel="00000000" w:rsidP="00000000" w:rsidRDefault="00000000" w:rsidRPr="00000000" w14:paraId="0000019F">
      <w:pPr>
        <w:spacing w:after="240" w:before="240"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591050"/>
            <wp:effectExtent b="0" l="0" r="0" t="0"/>
            <wp:docPr id="9"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57340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 3.7: High-Level Design of the Proposed System</w:t>
      </w:r>
      <w:r w:rsidDel="00000000" w:rsidR="00000000" w:rsidRPr="00000000">
        <w:br w:type="page"/>
      </w:r>
      <w:r w:rsidDel="00000000" w:rsidR="00000000" w:rsidRPr="00000000">
        <w:rPr>
          <w:rtl w:val="0"/>
        </w:rPr>
      </w:r>
    </w:p>
    <w:p w:rsidR="00000000" w:rsidDel="00000000" w:rsidP="00000000" w:rsidRDefault="00000000" w:rsidRPr="00000000" w14:paraId="000001A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FOUR</w:t>
      </w:r>
    </w:p>
    <w:p w:rsidR="00000000" w:rsidDel="00000000" w:rsidP="00000000" w:rsidRDefault="00000000" w:rsidRPr="00000000" w14:paraId="000001A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 AND IMPLEMENTATION</w:t>
      </w:r>
    </w:p>
    <w:p w:rsidR="00000000" w:rsidDel="00000000" w:rsidP="00000000" w:rsidRDefault="00000000" w:rsidRPr="00000000" w14:paraId="000001A4">
      <w:pPr>
        <w:pStyle w:val="Heading2"/>
        <w:spacing w:after="240" w:before="240" w:line="360" w:lineRule="auto"/>
        <w:jc w:val="both"/>
        <w:rPr/>
      </w:pPr>
      <w:bookmarkStart w:colFirst="0" w:colLast="0" w:name="_8nr0kqpiagvj" w:id="54"/>
      <w:bookmarkEnd w:id="54"/>
      <w:r w:rsidDel="00000000" w:rsidR="00000000" w:rsidRPr="00000000">
        <w:rPr>
          <w:rtl w:val="0"/>
        </w:rPr>
        <w:t xml:space="preserve">4.1 Objectives of the Design</w:t>
      </w:r>
    </w:p>
    <w:p w:rsidR="00000000" w:rsidDel="00000000" w:rsidP="00000000" w:rsidRDefault="00000000" w:rsidRPr="00000000" w14:paraId="000001A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project is to design and implement an AI-driven static malware classification system that analyzes Windows Portable Executable files to distinguish malicious software from benign applications. The system addresses critical gaps in traditional signature-based detection by leveraging machine learning algorithms trained on structural and statistical features extracted without code execution. This approach provides scalable, adaptable threat detection suitable for academic research and educational cybersecurity applications.</w:t>
      </w:r>
    </w:p>
    <w:p w:rsidR="00000000" w:rsidDel="00000000" w:rsidP="00000000" w:rsidRDefault="00000000" w:rsidRPr="00000000" w14:paraId="000001A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specific design objectives are:</w:t>
      </w:r>
    </w:p>
    <w:p w:rsidR="00000000" w:rsidDel="00000000" w:rsidP="00000000" w:rsidRDefault="00000000" w:rsidRPr="00000000" w14:paraId="000001A7">
      <w:pPr>
        <w:numPr>
          <w:ilvl w:val="0"/>
          <w:numId w:val="3"/>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Accurate Static Analysis: To implement comprehensive feature extraction algorithms that analyze PE file structures, section characteristics, import tables, and entropy distributions without executing potentially malicious code, enabling detection of zero-day malware based on structural abnormalities rather than known signatures.</w:t>
      </w:r>
    </w:p>
    <w:p w:rsidR="00000000" w:rsidDel="00000000" w:rsidP="00000000" w:rsidRDefault="00000000" w:rsidRPr="00000000" w14:paraId="000001A8">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Machine Learning Classification: To develop and train supervised learning models capable of distinguishing malicious from benign executables with high accuracy and low false positive rates using Random Forest classifiers with feature engineering pipelines.</w:t>
      </w:r>
    </w:p>
    <w:p w:rsidR="00000000" w:rsidDel="00000000" w:rsidP="00000000" w:rsidRDefault="00000000" w:rsidRPr="00000000" w14:paraId="000001A9">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Modular System Architecture: To design a layered architecture separating feature extraction, model training, classification inference, and result presentation into independent, maintainable components following object-oriented principles established in Chapter 3.</w:t>
      </w:r>
    </w:p>
    <w:p w:rsidR="00000000" w:rsidDel="00000000" w:rsidP="00000000" w:rsidRDefault="00000000" w:rsidRPr="00000000" w14:paraId="000001AA">
      <w:pPr>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Educational Accessibility: To create a demonstration system suitable for academic research and cybersecurity education, with simplified deployment using SQLite and clear documentation enabling reproduction of experiments.</w:t>
      </w:r>
    </w:p>
    <w:p w:rsidR="00000000" w:rsidDel="00000000" w:rsidP="00000000" w:rsidRDefault="00000000" w:rsidRPr="00000000" w14:paraId="000001AB">
      <w:pPr>
        <w:numPr>
          <w:ilvl w:val="0"/>
          <w:numId w:val="3"/>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Research Reproducibility: To implement systematic artifact collection procedures that document model training, feature extraction outputs, and classification results in standardized formats suitable for thesis documentation and peer review.</w:t>
      </w:r>
    </w:p>
    <w:p w:rsidR="00000000" w:rsidDel="00000000" w:rsidP="00000000" w:rsidRDefault="00000000" w:rsidRPr="00000000" w14:paraId="000001A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pStyle w:val="Heading2"/>
        <w:spacing w:after="240" w:before="240" w:line="360" w:lineRule="auto"/>
        <w:jc w:val="both"/>
        <w:rPr/>
      </w:pPr>
      <w:bookmarkStart w:colFirst="0" w:colLast="0" w:name="_wsnxrvywg39u" w:id="55"/>
      <w:bookmarkEnd w:id="55"/>
      <w:r w:rsidDel="00000000" w:rsidR="00000000" w:rsidRPr="00000000">
        <w:rPr>
          <w:rtl w:val="0"/>
        </w:rPr>
        <w:t xml:space="preserve">4.2 Control Centre/Main Menu</w:t>
      </w:r>
    </w:p>
    <w:p w:rsidR="00000000" w:rsidDel="00000000" w:rsidP="00000000" w:rsidRDefault="00000000" w:rsidRPr="00000000" w14:paraId="000001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 Centre represents the system's primary user interface, implemented as a web-based dashboard providing centralized access to malware analysis capabilities. The interface follows modern design principles emphasizing clarity, responsiveness, and intuitive navigation suitable for users with varying technical backgrounds.</w:t>
      </w:r>
    </w:p>
    <w:p w:rsidR="00000000" w:rsidDel="00000000" w:rsidP="00000000" w:rsidRDefault="00000000" w:rsidRPr="00000000" w14:paraId="000001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comprises several functional panels organized for efficient workflow:</w:t>
      </w:r>
    </w:p>
    <w:p w:rsidR="00000000" w:rsidDel="00000000" w:rsidP="00000000" w:rsidRDefault="00000000" w:rsidRPr="00000000" w14:paraId="000001B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 Panel: The primary interaction point where users submit Windows executable files for analysis. The panel supports drag-and-drop functionality and manual file selection, with client-side validation ensuring only PE format files are accepted. Upload limits are enforced to prevent resource exhaustion, with clear status indicators showing upload progress and file validation results. The interface displays file metadata including name, size, and SHA-256 hash immediately upon successful upload, providing users with verification before initiating analysis.</w:t>
      </w:r>
    </w:p>
    <w:p w:rsidR="00000000" w:rsidDel="00000000" w:rsidP="00000000" w:rsidRDefault="00000000" w:rsidRPr="00000000" w14:paraId="000001B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Results Display: Following feature extraction and classification, results appear in a structured panel showing the predicted label (benign or malicious), confidence score expressed as a percentage, and the model version used for classification. Color-coded indicators provide immediate visual feedback, with malicious classifications highlighted prominently to draw attention to potential threats. The confidence score helps users understand prediction certainty, particularly important for borderline cases requiring additional investigation.</w:t>
      </w:r>
    </w:p>
    <w:p w:rsidR="00000000" w:rsidDel="00000000" w:rsidP="00000000" w:rsidRDefault="00000000" w:rsidRPr="00000000" w14:paraId="000001B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Visualization Panel: Displays extracted static features in tabular and graphical formats, enabling users to understand the basis for classification decisions. Features include section counts, import table statistics, entropy measurements, and PE header characteristics. This transparency supports educational objectives by revealing which attributes contribute to malware identification and helps analysts develop intuition about malicious file structures.</w:t>
      </w:r>
    </w:p>
    <w:p w:rsidR="00000000" w:rsidDel="00000000" w:rsidP="00000000" w:rsidRDefault="00000000" w:rsidRPr="00000000" w14:paraId="000001B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History: Maintains a chronological record of previously analyzed files with timestamps, filenames, classification results, and confidence scores. This history enables users to track analysis patterns, revisit previous results, and export analysis logs for documentation purposes. The history panel supports filtering and search functionality, allowing users to quickly locate specific analyses from extensive testing sessions.</w:t>
      </w:r>
    </w:p>
    <w:p w:rsidR="00000000" w:rsidDel="00000000" w:rsidP="00000000" w:rsidRDefault="00000000" w:rsidRPr="00000000" w14:paraId="000001B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Controls: Provide access to secondary features including model information displaying current classifier version and training dataset details, system settings for configuring analysis parameters, and help documentation explaining feature meanings and interpretation guidelines.</w:t>
      </w:r>
    </w:p>
    <w:p w:rsidR="00000000" w:rsidDel="00000000" w:rsidP="00000000" w:rsidRDefault="00000000" w:rsidRPr="00000000" w14:paraId="000001B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10"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 4.1: Control Centre</w:t>
      </w:r>
    </w:p>
    <w:p w:rsidR="00000000" w:rsidDel="00000000" w:rsidP="00000000" w:rsidRDefault="00000000" w:rsidRPr="00000000" w14:paraId="000001B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The Submenus/Subsystems</w:t>
      </w:r>
    </w:p>
    <w:p w:rsidR="00000000" w:rsidDel="00000000" w:rsidP="00000000" w:rsidRDefault="00000000" w:rsidRPr="00000000" w14:paraId="000001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malware classification system comprises several interconnected subsystems, each responsible for specific functional aspects of the analysis pipeline. This modular organization follows the OOADM principles established in Chapter 3, with clearly defined interfaces enabling independent development and testing of components.</w:t>
      </w:r>
    </w:p>
    <w:p w:rsidR="00000000" w:rsidDel="00000000" w:rsidP="00000000" w:rsidRDefault="00000000" w:rsidRPr="00000000" w14:paraId="000001B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consists of the following subsystems:</w:t>
      </w:r>
    </w:p>
    <w:p w:rsidR="00000000" w:rsidDel="00000000" w:rsidP="00000000" w:rsidRDefault="00000000" w:rsidRPr="00000000" w14:paraId="000001BA">
      <w:pPr>
        <w:numPr>
          <w:ilvl w:val="0"/>
          <w:numId w:val="9"/>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Static Feature Extraction Subsystem: Implements core analysis functionality by parsing uploaded PE files to extract structural and statistical characteristics without code execution. Utilizes the pefile Python library to access PE headers, section tables, import directories, and resource information. Key processes include section analysis (calculating entropy for each section to identify packed or encrypted code), import table processing (enumerating imported DLL files and functions), PE header extraction (capturing timestamps, architecture, and subsystem information), and file metadata collection (recording file size and hash values). The subsystem outputs a structured feature vector containing approximately 20-30 numerical and categorical attributes normalized for machine learning input.</w:t>
      </w:r>
    </w:p>
    <w:p w:rsidR="00000000" w:rsidDel="00000000" w:rsidP="00000000" w:rsidRDefault="00000000" w:rsidRPr="00000000" w14:paraId="000001BB">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Machine Learning Classification Subsystem: Loads trained classification models and applies them to feature vectors produced by the extraction subsystem. Key processes include model loading (retrieving serialized Random Forest classifier from persistent storage), feature preprocessing (applying transformations including standardization and encoding identical to those used during training), prediction generation (passing preprocessed features through the classifier to obtain class predictions and probability estimates), and result formatting (packaging predictions, confidence scores, feature vectors, and model metadata into JSON responses for frontend display).</w:t>
      </w:r>
    </w:p>
    <w:p w:rsidR="00000000" w:rsidDel="00000000" w:rsidP="00000000" w:rsidRDefault="00000000" w:rsidRPr="00000000" w14:paraId="000001BC">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Management Subsystem: Handles persistent storage of analysis results, user information, and model metadata using SQLite for development environments with PostgreSQL migration capability for production. Implements Prisma ORM for type-safe database interactions. Key functions include analysis logging (recording each file analysis with timestamp, file hash, extracted features, classification result, and confidence score), model versioning (maintaining records of trained models including training date, dataset description, and performance metrics), and query interface (providing functions for retrieving analysis history, searching by filename or hash, and exporting results in CSV format).</w:t>
      </w:r>
    </w:p>
    <w:p w:rsidR="00000000" w:rsidDel="00000000" w:rsidP="00000000" w:rsidRDefault="00000000" w:rsidRPr="00000000" w14:paraId="000001BD">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 API Subsystem: Implements RESTful endpoints exposing system functionality to the frontend dashboard following standard HTTP conventions with proper status codes and error handling. Key endpoints include upload endpoint (accepts multipart form data containing PE files and initiates feature extraction), classify endpoint (receives feature vectors, generates predictions, and logs results), history endpoint (retrieves paginated analysis history with optional filtering), and health check endpoint (returns system status information for monitoring purposes).</w:t>
      </w:r>
    </w:p>
    <w:p w:rsidR="00000000" w:rsidDel="00000000" w:rsidP="00000000" w:rsidRDefault="00000000" w:rsidRPr="00000000" w14:paraId="000001BE">
      <w:pPr>
        <w:numPr>
          <w:ilvl w:val="0"/>
          <w:numId w:val="9"/>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Training Subsystem (Administrative): Provides functionality for retraining classification models on updated datasets, enabling adaptation to evolving malware threats. Intended for administrative use rather than end-user access. Key processes include dataset loading (importing training data from CSV files with balanced sampling), training pipeline (implementing scikit-learn pipelines combining preprocessing, model training with cross-validation, and performance evaluation), model serialization (saving trained models and preprocessing pipelines in versioned artifacts), and artifact generation (producing standardized outputs including before-retraining and after-retraining datasets for thesis documentation).</w:t>
      </w:r>
    </w:p>
    <w:p w:rsidR="00000000" w:rsidDel="00000000" w:rsidP="00000000" w:rsidRDefault="00000000" w:rsidRPr="00000000" w14:paraId="000001B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247900"/>
            <wp:effectExtent b="0" l="0" r="0" t="0"/>
            <wp:docPr id="6"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Fig 4.2: Subsystem</w:t>
      </w:r>
    </w:p>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System Specifications</w:t>
      </w:r>
    </w:p>
    <w:p w:rsidR="00000000" w:rsidDel="00000000" w:rsidP="00000000" w:rsidRDefault="00000000" w:rsidRPr="00000000" w14:paraId="000001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specifications define the hardware and software requirements necessary for the successful development, deployment, and operation of the AI-Driven malware classifier. These specifications ensure that the system can run efficiently on users’ devices while maintaining compatibility with backend services and AI components.</w:t>
      </w:r>
    </w:p>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 Database Development Tool</w:t>
      </w:r>
    </w:p>
    <w:p w:rsidR="00000000" w:rsidDel="00000000" w:rsidP="00000000" w:rsidRDefault="00000000" w:rsidRPr="00000000" w14:paraId="000001C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employs SQLite as the database management system for development and testing environments, providing a lightweight, file-based storage solution requiring minimal configuration. SQLite offers sufficient performance for academic research workloads while simplifying deployment and version control, as the entire database resides in a single dev.db file that can be reset or backed up easily.</w:t>
      </w:r>
    </w:p>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interactions are managed through Prisma ORM (Object-Relational Mapping), a modern TypeScript-first database toolkit providing type-safe query builders, automated migrations, and schema validation. Prisma generates client code from declarative schema definitions, ensuring compile-time type checking and reducing runtime database errors. The ORM layer abstracts database-specific SQL syntax, facilitating future migration to PostgreSQL for production deployments requiring concurrent access and enhanced scalability.</w:t>
      </w:r>
    </w:p>
    <w:p w:rsidR="00000000" w:rsidDel="00000000" w:rsidP="00000000" w:rsidRDefault="00000000" w:rsidRPr="00000000" w14:paraId="000001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of SQLite with Prisma reflects educational priorities: simplicity for initial development, clear schema documentation via Prisma schema files, and straightforward migration paths as requirements evolve. For thesis purposes, SQLite provides adequate persistence for documenting experimental results while avoiding infrastructure complexity associated with server-based database systems.</w:t>
      </w:r>
    </w:p>
    <w:p w:rsidR="00000000" w:rsidDel="00000000" w:rsidP="00000000" w:rsidRDefault="00000000" w:rsidRPr="00000000" w14:paraId="000001C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 Database Design and Structure</w:t>
      </w:r>
    </w:p>
    <w:p w:rsidR="00000000" w:rsidDel="00000000" w:rsidP="00000000" w:rsidRDefault="00000000" w:rsidRPr="00000000" w14:paraId="000001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schema comprises four primary tables designed to support analysis logging, model versioning, and optional user management for multi-user deployments:</w:t>
      </w:r>
    </w:p>
    <w:p w:rsidR="00000000" w:rsidDel="00000000" w:rsidP="00000000" w:rsidRDefault="00000000" w:rsidRPr="00000000" w14:paraId="000001D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4.1: samples</w:t>
      </w:r>
    </w:p>
    <w:p w:rsidR="00000000" w:rsidDel="00000000" w:rsidP="00000000" w:rsidRDefault="00000000" w:rsidRPr="00000000" w14:paraId="000001D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p w:rsidR="00000000" w:rsidDel="00000000" w:rsidP="00000000" w:rsidRDefault="00000000" w:rsidRPr="00000000" w14:paraId="000001D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D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1D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sample_id</w:t>
      </w:r>
    </w:p>
    <w:p w:rsidR="00000000" w:rsidDel="00000000" w:rsidP="00000000" w:rsidRDefault="00000000" w:rsidRPr="00000000" w14:paraId="000001D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(UUID)</w:t>
      </w:r>
    </w:p>
    <w:p w:rsidR="00000000" w:rsidDel="00000000" w:rsidP="00000000" w:rsidRDefault="00000000" w:rsidRPr="00000000" w14:paraId="000001D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each analyzed file</w:t>
      </w:r>
    </w:p>
    <w:p w:rsidR="00000000" w:rsidDel="00000000" w:rsidP="00000000" w:rsidRDefault="00000000" w:rsidRPr="00000000" w14:paraId="000001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file_name</w:t>
      </w:r>
    </w:p>
    <w:p w:rsidR="00000000" w:rsidDel="00000000" w:rsidP="00000000" w:rsidRDefault="00000000" w:rsidRPr="00000000" w14:paraId="000001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D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uploaded filename</w:t>
      </w:r>
    </w:p>
    <w:p w:rsidR="00000000" w:rsidDel="00000000" w:rsidP="00000000" w:rsidRDefault="00000000" w:rsidRPr="00000000" w14:paraId="000001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file_hash</w:t>
      </w:r>
    </w:p>
    <w:p w:rsidR="00000000" w:rsidDel="00000000" w:rsidP="00000000" w:rsidRDefault="00000000" w:rsidRPr="00000000" w14:paraId="000001D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1D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SHA-256 hash for deduplication and tracking</w:t>
      </w:r>
    </w:p>
    <w:p w:rsidR="00000000" w:rsidDel="00000000" w:rsidP="00000000" w:rsidRDefault="00000000" w:rsidRPr="00000000" w14:paraId="000001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file_size</w:t>
      </w:r>
    </w:p>
    <w:p w:rsidR="00000000" w:rsidDel="00000000" w:rsidP="00000000" w:rsidRDefault="00000000" w:rsidRPr="00000000" w14:paraId="000001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p w:rsidR="00000000" w:rsidDel="00000000" w:rsidP="00000000" w:rsidRDefault="00000000" w:rsidRPr="00000000" w14:paraId="000001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size in bytes</w:t>
      </w:r>
    </w:p>
    <w:p w:rsidR="00000000" w:rsidDel="00000000" w:rsidP="00000000" w:rsidRDefault="00000000" w:rsidRPr="00000000" w14:paraId="000001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upload_timestamp</w:t>
      </w:r>
    </w:p>
    <w:p w:rsidR="00000000" w:rsidDel="00000000" w:rsidP="00000000" w:rsidRDefault="00000000" w:rsidRPr="00000000" w14:paraId="000001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p w:rsidR="00000000" w:rsidDel="00000000" w:rsidP="00000000" w:rsidRDefault="00000000" w:rsidRPr="00000000" w14:paraId="000001E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of file submission</w:t>
      </w:r>
    </w:p>
    <w:p w:rsidR="00000000" w:rsidDel="00000000" w:rsidP="00000000" w:rsidRDefault="00000000" w:rsidRPr="00000000" w14:paraId="000001E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analysis_status</w:t>
      </w:r>
    </w:p>
    <w:p w:rsidR="00000000" w:rsidDel="00000000" w:rsidP="00000000" w:rsidRDefault="00000000" w:rsidRPr="00000000" w14:paraId="000001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w:t>
      </w:r>
    </w:p>
    <w:p w:rsidR="00000000" w:rsidDel="00000000" w:rsidP="00000000" w:rsidRDefault="00000000" w:rsidRPr="00000000" w14:paraId="000001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pending, completed, failed</w:t>
      </w:r>
    </w:p>
    <w:p w:rsidR="00000000" w:rsidDel="00000000" w:rsidP="00000000" w:rsidRDefault="00000000" w:rsidRPr="00000000" w14:paraId="000001E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4.2: static_features</w:t>
      </w:r>
    </w:p>
    <w:p w:rsidR="00000000" w:rsidDel="00000000" w:rsidP="00000000" w:rsidRDefault="00000000" w:rsidRPr="00000000" w14:paraId="000001E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p w:rsidR="00000000" w:rsidDel="00000000" w:rsidP="00000000" w:rsidRDefault="00000000" w:rsidRPr="00000000" w14:paraId="000001E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E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1E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feature_id</w:t>
      </w:r>
    </w:p>
    <w:p w:rsidR="00000000" w:rsidDel="00000000" w:rsidP="00000000" w:rsidRDefault="00000000" w:rsidRPr="00000000" w14:paraId="000001E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(UUID)</w:t>
      </w:r>
    </w:p>
    <w:p w:rsidR="00000000" w:rsidDel="00000000" w:rsidP="00000000" w:rsidRDefault="00000000" w:rsidRPr="00000000" w14:paraId="000001E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feature record identifier</w:t>
      </w:r>
    </w:p>
    <w:p w:rsidR="00000000" w:rsidDel="00000000" w:rsidP="00000000" w:rsidRDefault="00000000" w:rsidRPr="00000000" w14:paraId="000001E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sample_id</w:t>
      </w:r>
    </w:p>
    <w:p w:rsidR="00000000" w:rsidDel="00000000" w:rsidP="00000000" w:rsidRDefault="00000000" w:rsidRPr="00000000" w14:paraId="000001E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(Foreign Key)</w:t>
      </w:r>
    </w:p>
    <w:p w:rsidR="00000000" w:rsidDel="00000000" w:rsidP="00000000" w:rsidRDefault="00000000" w:rsidRPr="00000000" w14:paraId="000001F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samples table</w:t>
      </w:r>
    </w:p>
    <w:p w:rsidR="00000000" w:rsidDel="00000000" w:rsidP="00000000" w:rsidRDefault="00000000" w:rsidRPr="00000000" w14:paraId="000001F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num_sections</w:t>
      </w:r>
    </w:p>
    <w:p w:rsidR="00000000" w:rsidDel="00000000" w:rsidP="00000000" w:rsidRDefault="00000000" w:rsidRPr="00000000" w14:paraId="000001F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p w:rsidR="00000000" w:rsidDel="00000000" w:rsidP="00000000" w:rsidRDefault="00000000" w:rsidRPr="00000000" w14:paraId="000001F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of PE sections</w:t>
      </w:r>
    </w:p>
    <w:p w:rsidR="00000000" w:rsidDel="00000000" w:rsidP="00000000" w:rsidRDefault="00000000" w:rsidRPr="00000000" w14:paraId="000001F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num_imports</w:t>
      </w:r>
    </w:p>
    <w:p w:rsidR="00000000" w:rsidDel="00000000" w:rsidP="00000000" w:rsidRDefault="00000000" w:rsidRPr="00000000" w14:paraId="000001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p w:rsidR="00000000" w:rsidDel="00000000" w:rsidP="00000000" w:rsidRDefault="00000000" w:rsidRPr="00000000" w14:paraId="000001F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of imported functions</w:t>
      </w:r>
    </w:p>
    <w:p w:rsidR="00000000" w:rsidDel="00000000" w:rsidP="00000000" w:rsidRDefault="00000000" w:rsidRPr="00000000" w14:paraId="000001F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avg_entropy</w:t>
      </w:r>
    </w:p>
    <w:p w:rsidR="00000000" w:rsidDel="00000000" w:rsidP="00000000" w:rsidRDefault="00000000" w:rsidRPr="00000000" w14:paraId="000001F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p w:rsidR="00000000" w:rsidDel="00000000" w:rsidP="00000000" w:rsidRDefault="00000000" w:rsidRPr="00000000" w14:paraId="000001F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section entropy (0-8 scale)</w:t>
      </w:r>
    </w:p>
    <w:p w:rsidR="00000000" w:rsidDel="00000000" w:rsidP="00000000" w:rsidRDefault="00000000" w:rsidRPr="00000000" w14:paraId="000001F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has_debug_info</w:t>
      </w:r>
    </w:p>
    <w:p w:rsidR="00000000" w:rsidDel="00000000" w:rsidP="00000000" w:rsidRDefault="00000000" w:rsidRPr="00000000" w14:paraId="000001F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p w:rsidR="00000000" w:rsidDel="00000000" w:rsidP="00000000" w:rsidRDefault="00000000" w:rsidRPr="00000000" w14:paraId="000001F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Presence of debug symbols</w:t>
      </w:r>
    </w:p>
    <w:p w:rsidR="00000000" w:rsidDel="00000000" w:rsidP="00000000" w:rsidRDefault="00000000" w:rsidRPr="00000000" w14:paraId="000001F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timestamp_anomaly</w:t>
      </w:r>
    </w:p>
    <w:p w:rsidR="00000000" w:rsidDel="00000000" w:rsidP="00000000" w:rsidRDefault="00000000" w:rsidRPr="00000000" w14:paraId="000001F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p w:rsidR="00000000" w:rsidDel="00000000" w:rsidP="00000000" w:rsidRDefault="00000000" w:rsidRPr="00000000" w14:paraId="000001F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Suspicious timestamp values</w:t>
      </w:r>
    </w:p>
    <w:p w:rsidR="00000000" w:rsidDel="00000000" w:rsidP="00000000" w:rsidRDefault="00000000" w:rsidRPr="00000000" w14:paraId="0000020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feature_vector</w:t>
      </w:r>
    </w:p>
    <w:p w:rsidR="00000000" w:rsidDel="00000000" w:rsidP="00000000" w:rsidRDefault="00000000" w:rsidRPr="00000000" w14:paraId="0000020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w:t>
      </w:r>
    </w:p>
    <w:p w:rsidR="00000000" w:rsidDel="00000000" w:rsidP="00000000" w:rsidRDefault="00000000" w:rsidRPr="00000000" w14:paraId="0000020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feature set for classification</w:t>
      </w:r>
    </w:p>
    <w:p w:rsidR="00000000" w:rsidDel="00000000" w:rsidP="00000000" w:rsidRDefault="00000000" w:rsidRPr="00000000" w14:paraId="0000020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4.3: classification_results</w:t>
      </w:r>
    </w:p>
    <w:p w:rsidR="00000000" w:rsidDel="00000000" w:rsidP="00000000" w:rsidRDefault="00000000" w:rsidRPr="00000000" w14:paraId="0000020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p w:rsidR="00000000" w:rsidDel="00000000" w:rsidP="00000000" w:rsidRDefault="00000000" w:rsidRPr="00000000" w14:paraId="0000020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20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20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result_id</w:t>
      </w:r>
    </w:p>
    <w:p w:rsidR="00000000" w:rsidDel="00000000" w:rsidP="00000000" w:rsidRDefault="00000000" w:rsidRPr="00000000" w14:paraId="0000020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(UUID)</w:t>
      </w:r>
    </w:p>
    <w:p w:rsidR="00000000" w:rsidDel="00000000" w:rsidP="00000000" w:rsidRDefault="00000000" w:rsidRPr="00000000" w14:paraId="0000020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result identifier</w:t>
      </w:r>
    </w:p>
    <w:p w:rsidR="00000000" w:rsidDel="00000000" w:rsidP="00000000" w:rsidRDefault="00000000" w:rsidRPr="00000000" w14:paraId="0000020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sample_id</w:t>
      </w:r>
    </w:p>
    <w:p w:rsidR="00000000" w:rsidDel="00000000" w:rsidP="00000000" w:rsidRDefault="00000000" w:rsidRPr="00000000" w14:paraId="0000020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(Foreign Key)</w:t>
      </w:r>
    </w:p>
    <w:p w:rsidR="00000000" w:rsidDel="00000000" w:rsidP="00000000" w:rsidRDefault="00000000" w:rsidRPr="00000000" w14:paraId="0000020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samples table</w:t>
      </w:r>
    </w:p>
    <w:p w:rsidR="00000000" w:rsidDel="00000000" w:rsidP="00000000" w:rsidRDefault="00000000" w:rsidRPr="00000000" w14:paraId="0000020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w:t>
      </w:r>
    </w:p>
    <w:p w:rsidR="00000000" w:rsidDel="00000000" w:rsidP="00000000" w:rsidRDefault="00000000" w:rsidRPr="00000000" w14:paraId="0000020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Enum</w:t>
      </w:r>
    </w:p>
    <w:p w:rsidR="00000000" w:rsidDel="00000000" w:rsidP="00000000" w:rsidRDefault="00000000" w:rsidRPr="00000000" w14:paraId="0000021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benign, malicious</w:t>
      </w:r>
    </w:p>
    <w:p w:rsidR="00000000" w:rsidDel="00000000" w:rsidP="00000000" w:rsidRDefault="00000000" w:rsidRPr="00000000" w14:paraId="0000021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confidence</w:t>
      </w:r>
    </w:p>
    <w:p w:rsidR="00000000" w:rsidDel="00000000" w:rsidP="00000000" w:rsidRDefault="00000000" w:rsidRPr="00000000" w14:paraId="0000021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p w:rsidR="00000000" w:rsidDel="00000000" w:rsidP="00000000" w:rsidRDefault="00000000" w:rsidRPr="00000000" w14:paraId="0000021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score (0.0-1.0)</w:t>
      </w:r>
    </w:p>
    <w:p w:rsidR="00000000" w:rsidDel="00000000" w:rsidP="00000000" w:rsidRDefault="00000000" w:rsidRPr="00000000" w14:paraId="0000021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model_version</w:t>
      </w:r>
    </w:p>
    <w:p w:rsidR="00000000" w:rsidDel="00000000" w:rsidP="00000000" w:rsidRDefault="00000000" w:rsidRPr="00000000" w14:paraId="0000021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2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Identifier of classifier used</w:t>
      </w:r>
    </w:p>
    <w:p w:rsidR="00000000" w:rsidDel="00000000" w:rsidP="00000000" w:rsidRDefault="00000000" w:rsidRPr="00000000" w14:paraId="000002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classification_timestamp</w:t>
      </w:r>
    </w:p>
    <w:p w:rsidR="00000000" w:rsidDel="00000000" w:rsidP="00000000" w:rsidRDefault="00000000" w:rsidRPr="00000000" w14:paraId="0000021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p w:rsidR="00000000" w:rsidDel="00000000" w:rsidP="00000000" w:rsidRDefault="00000000" w:rsidRPr="00000000" w14:paraId="000002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of classification</w:t>
      </w:r>
    </w:p>
    <w:p w:rsidR="00000000" w:rsidDel="00000000" w:rsidP="00000000" w:rsidRDefault="00000000" w:rsidRPr="00000000" w14:paraId="0000021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4.4: models</w:t>
      </w:r>
    </w:p>
    <w:p w:rsidR="00000000" w:rsidDel="00000000" w:rsidP="00000000" w:rsidRDefault="00000000" w:rsidRPr="00000000" w14:paraId="000002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p w:rsidR="00000000" w:rsidDel="00000000" w:rsidP="00000000" w:rsidRDefault="00000000" w:rsidRPr="00000000" w14:paraId="0000021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21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21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model_id</w:t>
      </w:r>
    </w:p>
    <w:p w:rsidR="00000000" w:rsidDel="00000000" w:rsidP="00000000" w:rsidRDefault="00000000" w:rsidRPr="00000000" w14:paraId="000002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(UUID)</w:t>
      </w:r>
    </w:p>
    <w:p w:rsidR="00000000" w:rsidDel="00000000" w:rsidP="00000000" w:rsidRDefault="00000000" w:rsidRPr="00000000" w14:paraId="000002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model identifier</w:t>
      </w:r>
    </w:p>
    <w:p w:rsidR="00000000" w:rsidDel="00000000" w:rsidP="00000000" w:rsidRDefault="00000000" w:rsidRPr="00000000" w14:paraId="0000022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model_version</w:t>
      </w:r>
    </w:p>
    <w:p w:rsidR="00000000" w:rsidDel="00000000" w:rsidP="00000000" w:rsidRDefault="00000000" w:rsidRPr="00000000" w14:paraId="0000022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2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Human-readable version (e.g., v1.0)</w:t>
      </w:r>
    </w:p>
    <w:p w:rsidR="00000000" w:rsidDel="00000000" w:rsidP="00000000" w:rsidRDefault="00000000" w:rsidRPr="00000000" w14:paraId="0000022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training_date</w:t>
      </w:r>
    </w:p>
    <w:p w:rsidR="00000000" w:rsidDel="00000000" w:rsidP="00000000" w:rsidRDefault="00000000" w:rsidRPr="00000000" w14:paraId="000002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p w:rsidR="00000000" w:rsidDel="00000000" w:rsidP="00000000" w:rsidRDefault="00000000" w:rsidRPr="00000000" w14:paraId="0000022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training timestamp</w:t>
      </w:r>
    </w:p>
    <w:p w:rsidR="00000000" w:rsidDel="00000000" w:rsidP="00000000" w:rsidRDefault="00000000" w:rsidRPr="00000000" w14:paraId="0000022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dataset_description</w:t>
      </w:r>
    </w:p>
    <w:p w:rsidR="00000000" w:rsidDel="00000000" w:rsidP="00000000" w:rsidRDefault="00000000" w:rsidRPr="00000000" w14:paraId="0000022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22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training data source</w:t>
      </w:r>
    </w:p>
    <w:p w:rsidR="00000000" w:rsidDel="00000000" w:rsidP="00000000" w:rsidRDefault="00000000" w:rsidRPr="00000000" w14:paraId="0000022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p w:rsidR="00000000" w:rsidDel="00000000" w:rsidP="00000000" w:rsidRDefault="00000000" w:rsidRPr="00000000" w14:paraId="0000022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p w:rsidR="00000000" w:rsidDel="00000000" w:rsidP="00000000" w:rsidRDefault="00000000" w:rsidRPr="00000000" w14:paraId="0000022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accuracy on test set</w:t>
      </w:r>
    </w:p>
    <w:p w:rsidR="00000000" w:rsidDel="00000000" w:rsidP="00000000" w:rsidRDefault="00000000" w:rsidRPr="00000000" w14:paraId="0000022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p w:rsidR="00000000" w:rsidDel="00000000" w:rsidP="00000000" w:rsidRDefault="00000000" w:rsidRPr="00000000" w14:paraId="000002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p w:rsidR="00000000" w:rsidDel="00000000" w:rsidP="00000000" w:rsidRDefault="00000000" w:rsidRPr="00000000" w14:paraId="0000023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metric</w:t>
      </w:r>
    </w:p>
    <w:p w:rsidR="00000000" w:rsidDel="00000000" w:rsidP="00000000" w:rsidRDefault="00000000" w:rsidRPr="00000000" w14:paraId="0000023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p w:rsidR="00000000" w:rsidDel="00000000" w:rsidP="00000000" w:rsidRDefault="00000000" w:rsidRPr="00000000" w14:paraId="0000023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p w:rsidR="00000000" w:rsidDel="00000000" w:rsidP="00000000" w:rsidRDefault="00000000" w:rsidRPr="00000000" w14:paraId="000002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metric</w:t>
      </w:r>
    </w:p>
    <w:p w:rsidR="00000000" w:rsidDel="00000000" w:rsidP="00000000" w:rsidRDefault="00000000" w:rsidRPr="00000000" w14:paraId="0000023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f1_score</w:t>
      </w:r>
    </w:p>
    <w:p w:rsidR="00000000" w:rsidDel="00000000" w:rsidP="00000000" w:rsidRDefault="00000000" w:rsidRPr="00000000" w14:paraId="0000023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p w:rsidR="00000000" w:rsidDel="00000000" w:rsidP="00000000" w:rsidRDefault="00000000" w:rsidRPr="00000000" w14:paraId="0000023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 metric</w:t>
      </w:r>
    </w:p>
    <w:p w:rsidR="00000000" w:rsidDel="00000000" w:rsidP="00000000" w:rsidRDefault="00000000" w:rsidRPr="00000000" w14:paraId="0000023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artifact_path</w:t>
      </w:r>
    </w:p>
    <w:p w:rsidR="00000000" w:rsidDel="00000000" w:rsidP="00000000" w:rsidRDefault="00000000" w:rsidRPr="00000000" w14:paraId="0000023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23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path to serialized model</w:t>
      </w:r>
    </w:p>
    <w:p w:rsidR="00000000" w:rsidDel="00000000" w:rsidP="00000000" w:rsidRDefault="00000000" w:rsidRPr="00000000" w14:paraId="0000023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54400"/>
            <wp:effectExtent b="0" l="0" r="0" t="0"/>
            <wp:docPr id="1" name="image6.jpg"/>
            <a:graphic>
              <a:graphicData uri="http://schemas.openxmlformats.org/drawingml/2006/picture">
                <pic:pic>
                  <pic:nvPicPr>
                    <pic:cNvPr id="0" name="image6.jpg"/>
                    <pic:cNvPicPr preferRelativeResize="0"/>
                  </pic:nvPicPr>
                  <pic:blipFill>
                    <a:blip r:embed="rId80"/>
                    <a:srcRect b="25480" l="801" r="-801" t="14195"/>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 DATABASE SCHEMA DIAGRAM SHOWING TABLE RELATIONSHIPS</w:t>
      </w:r>
    </w:p>
    <w:p w:rsidR="00000000" w:rsidDel="00000000" w:rsidP="00000000" w:rsidRDefault="00000000" w:rsidRPr="00000000" w14:paraId="0000023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schema supports key research requirements including analysis reproducibility through comprehensive logging, model versioning enabling comparison of classification performance across training iterations, and feature tracking facilitating analysis of which attributes contribute most significantly to malware identification.</w:t>
      </w:r>
    </w:p>
    <w:p w:rsidR="00000000" w:rsidDel="00000000" w:rsidP="00000000" w:rsidRDefault="00000000" w:rsidRPr="00000000" w14:paraId="000002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4.4.3 Mathematical Specification</w:t>
      </w:r>
    </w:p>
    <w:p w:rsidR="00000000" w:rsidDel="00000000" w:rsidP="00000000" w:rsidRDefault="00000000" w:rsidRPr="00000000" w14:paraId="0000024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classification system employs several mathematical formulations for feature extraction and classification:</w:t>
      </w:r>
    </w:p>
    <w:p w:rsidR="00000000" w:rsidDel="00000000" w:rsidP="00000000" w:rsidRDefault="00000000" w:rsidRPr="00000000" w14:paraId="0000024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Entropy Calculation: For each PE section, Shannon entropy is computed to quantify randomness indicating potential packing or encryption:</w:t>
      </w:r>
    </w:p>
    <w:p w:rsidR="00000000" w:rsidDel="00000000" w:rsidP="00000000" w:rsidRDefault="00000000" w:rsidRPr="00000000" w14:paraId="0000024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H(X) = -Σ P(xᵢ) log₂ P(xᵢ)</w:t>
      </w:r>
    </w:p>
    <w:p w:rsidR="00000000" w:rsidDel="00000000" w:rsidP="00000000" w:rsidRDefault="00000000" w:rsidRPr="00000000" w14:paraId="000002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P(xᵢ) represents the probability of byte value xᵢ appearing in the section. Entropy values approaching 8.0 suggest high randomness typical of encrypted or compressed malware.</w:t>
      </w:r>
    </w:p>
    <w:p w:rsidR="00000000" w:rsidDel="00000000" w:rsidP="00000000" w:rsidRDefault="00000000" w:rsidRPr="00000000" w14:paraId="000002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Classification: The system employs ensemble decision trees where the final prediction is determined by majority voting:</w:t>
      </w:r>
    </w:p>
    <w:p w:rsidR="00000000" w:rsidDel="00000000" w:rsidP="00000000" w:rsidRDefault="00000000" w:rsidRPr="00000000" w14:paraId="0000024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ŷ = mode{h₁(x), h₂(x), ..., hₙ(x)}</w:t>
      </w:r>
    </w:p>
    <w:p w:rsidR="00000000" w:rsidDel="00000000" w:rsidP="00000000" w:rsidRDefault="00000000" w:rsidRPr="00000000" w14:paraId="000002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hᵢ represents individual decision trees trained on bootstrap samples of the training data, and x is the feature vector.</w:t>
      </w:r>
    </w:p>
    <w:p w:rsidR="00000000" w:rsidDel="00000000" w:rsidP="00000000" w:rsidRDefault="00000000" w:rsidRPr="00000000" w14:paraId="000002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Confidence Score: Classification confidence is computed as the proportion of trees voting for the predicted class:</w:t>
      </w:r>
    </w:p>
    <w:p w:rsidR="00000000" w:rsidDel="00000000" w:rsidP="00000000" w:rsidRDefault="00000000" w:rsidRPr="00000000" w14:paraId="000002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confidence = (votes_for_predicted_class) / (total_trees)</w:t>
      </w:r>
    </w:p>
    <w:p w:rsidR="00000000" w:rsidDel="00000000" w:rsidP="00000000" w:rsidRDefault="00000000" w:rsidRPr="00000000" w14:paraId="0000024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provides interpretable uncertainty estimates for classification decisions.</w:t>
      </w:r>
    </w:p>
    <w:p w:rsidR="00000000" w:rsidDel="00000000" w:rsidP="00000000" w:rsidRDefault="00000000" w:rsidRPr="00000000" w14:paraId="0000024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4.4.4 Program Module Specification</w:t>
      </w:r>
    </w:p>
    <w:p w:rsidR="00000000" w:rsidDel="00000000" w:rsidP="00000000" w:rsidRDefault="00000000" w:rsidRPr="00000000" w14:paraId="0000024D">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Input Module: Handles all system inputs including file uploads from web interface, administrative commands for model retraining, and API requests for classification services. The module implements validation routines ensuring uploaded files conform to PE format specifications, enforces size limits preventing resource exhaustion, and performs sanitization preventing path traversal or injection attacks. Input validation failures generate structured error responses with descriptive messages guiding users to correct submission formats.</w:t>
      </w:r>
    </w:p>
    <w:p w:rsidR="00000000" w:rsidDel="00000000" w:rsidP="00000000" w:rsidRDefault="00000000" w:rsidRPr="00000000" w14:paraId="0000024E">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Processing Module: Orchestrates the core analysis workflow by coordinating feature extraction, model inference, and result generation. The module implements error handling for corrupted PE files, manages concurrent analysis requests through queuing mechanisms, and maintains transaction consistency ensuring database updates reflect actual analysis outcomes. Processing failures are logged with detailed error information supporting debugging and system improvement.</w:t>
      </w:r>
    </w:p>
    <w:p w:rsidR="00000000" w:rsidDel="00000000" w:rsidP="00000000" w:rsidRDefault="00000000" w:rsidRPr="00000000" w14:paraId="0000024F">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Module: Formats and delivers analysis results to requesting clients in standardized JSON structures. The module implements response caching for frequently analyzed files identified by hash values, supports content negotiation allowing clients to request JSON or CSV formats, and generates downloadable reports consolidating multiple analyses for batch processing workflows. Output formatting ensures compatibility with frontend visualization components and external analysis tools.</w:t>
      </w:r>
    </w:p>
    <w:p w:rsidR="00000000" w:rsidDel="00000000" w:rsidP="00000000" w:rsidRDefault="00000000" w:rsidRPr="00000000" w14:paraId="000002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4.4.5 Input/Output Format</w:t>
      </w:r>
    </w:p>
    <w:p w:rsidR="00000000" w:rsidDel="00000000" w:rsidP="00000000" w:rsidRDefault="00000000" w:rsidRPr="00000000" w14:paraId="00000251">
      <w:pPr>
        <w:numPr>
          <w:ilvl w:val="0"/>
          <w:numId w:val="7"/>
        </w:numPr>
        <w:spacing w:after="24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Input Specifications:</w:t>
      </w:r>
    </w:p>
    <w:p w:rsidR="00000000" w:rsidDel="00000000" w:rsidP="00000000" w:rsidRDefault="00000000" w:rsidRPr="00000000" w14:paraId="00000252">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accepts Windows Portable Executable files (.exe, .dll, .sys) submitted via web interface file upload or API POST requests. Files must not exceed 50MB to ensure reasonable processing times on educational hardware. The API endpoint expects multipart/form-data encoding with the file attached under the file field name.</w:t>
      </w:r>
    </w:p>
    <w:p w:rsidR="00000000" w:rsidDel="00000000" w:rsidP="00000000" w:rsidRDefault="00000000" w:rsidRPr="00000000" w14:paraId="00000253">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API request:</w:t>
      </w:r>
    </w:p>
    <w:p w:rsidR="00000000" w:rsidDel="00000000" w:rsidP="00000000" w:rsidRDefault="00000000" w:rsidRPr="00000000" w14:paraId="0000025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/api/upload</w:t>
      </w:r>
    </w:p>
    <w:p w:rsidR="00000000" w:rsidDel="00000000" w:rsidP="00000000" w:rsidRDefault="00000000" w:rsidRPr="00000000" w14:paraId="00000255">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Content-Type: multipart/form-data</w:t>
      </w:r>
    </w:p>
    <w:p w:rsidR="00000000" w:rsidDel="00000000" w:rsidP="00000000" w:rsidRDefault="00000000" w:rsidRPr="00000000" w14:paraId="00000256">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[binary PE file data]</w:t>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89100"/>
            <wp:effectExtent b="0" l="0" r="0" t="0"/>
            <wp:docPr id="2"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 4.4: File Upload Interface</w:t>
      </w:r>
    </w:p>
    <w:p w:rsidR="00000000" w:rsidDel="00000000" w:rsidP="00000000" w:rsidRDefault="00000000" w:rsidRPr="00000000" w14:paraId="00000259">
      <w:pPr>
        <w:numPr>
          <w:ilvl w:val="0"/>
          <w:numId w:val="7"/>
        </w:numPr>
        <w:spacing w:after="24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Specifications:</w:t>
      </w:r>
    </w:p>
    <w:p w:rsidR="00000000" w:rsidDel="00000000" w:rsidP="00000000" w:rsidRDefault="00000000" w:rsidRPr="00000000" w14:paraId="0000025A">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results are returned as JSON objects containing classification outcomes and extracted features:</w:t>
      </w:r>
    </w:p>
    <w:p w:rsidR="00000000" w:rsidDel="00000000" w:rsidP="00000000" w:rsidRDefault="00000000" w:rsidRPr="00000000" w14:paraId="0000025B">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C">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"sample_id": "uuid-string",</w:t>
      </w:r>
    </w:p>
    <w:p w:rsidR="00000000" w:rsidDel="00000000" w:rsidP="00000000" w:rsidRDefault="00000000" w:rsidRPr="00000000" w14:paraId="0000025D">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"filename": "suspicious.exe",</w:t>
      </w:r>
    </w:p>
    <w:p w:rsidR="00000000" w:rsidDel="00000000" w:rsidP="00000000" w:rsidRDefault="00000000" w:rsidRPr="00000000" w14:paraId="0000025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"file_hash": "sha256-hash-value",</w:t>
      </w:r>
    </w:p>
    <w:p w:rsidR="00000000" w:rsidDel="00000000" w:rsidP="00000000" w:rsidRDefault="00000000" w:rsidRPr="00000000" w14:paraId="0000025F">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"malicious",</w:t>
      </w:r>
    </w:p>
    <w:p w:rsidR="00000000" w:rsidDel="00000000" w:rsidP="00000000" w:rsidRDefault="00000000" w:rsidRPr="00000000" w14:paraId="00000260">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"confidence": 0.87,</w:t>
      </w:r>
    </w:p>
    <w:p w:rsidR="00000000" w:rsidDel="00000000" w:rsidP="00000000" w:rsidRDefault="00000000" w:rsidRPr="00000000" w14:paraId="00000261">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"model_version": "v1.0-synthetic",</w:t>
      </w:r>
    </w:p>
    <w:p w:rsidR="00000000" w:rsidDel="00000000" w:rsidP="00000000" w:rsidRDefault="00000000" w:rsidRPr="00000000" w14:paraId="00000262">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w:t>
      </w:r>
    </w:p>
    <w:p w:rsidR="00000000" w:rsidDel="00000000" w:rsidP="00000000" w:rsidRDefault="00000000" w:rsidRPr="00000000" w14:paraId="00000263">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"num_sections": 6,</w:t>
      </w:r>
    </w:p>
    <w:p w:rsidR="00000000" w:rsidDel="00000000" w:rsidP="00000000" w:rsidRDefault="00000000" w:rsidRPr="00000000" w14:paraId="0000026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"num_imports": 145,</w:t>
      </w:r>
    </w:p>
    <w:p w:rsidR="00000000" w:rsidDel="00000000" w:rsidP="00000000" w:rsidRDefault="00000000" w:rsidRPr="00000000" w14:paraId="00000265">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"avg_entropy": 7.23,</w:t>
      </w:r>
    </w:p>
    <w:p w:rsidR="00000000" w:rsidDel="00000000" w:rsidP="00000000" w:rsidRDefault="00000000" w:rsidRPr="00000000" w14:paraId="00000266">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"has_debug_info": false,</w:t>
      </w:r>
    </w:p>
    <w:p w:rsidR="00000000" w:rsidDel="00000000" w:rsidP="00000000" w:rsidRDefault="00000000" w:rsidRPr="00000000" w14:paraId="00000267">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"timestamp_anomaly": true</w:t>
      </w:r>
    </w:p>
    <w:p w:rsidR="00000000" w:rsidDel="00000000" w:rsidP="00000000" w:rsidRDefault="00000000" w:rsidRPr="00000000" w14:paraId="00000268">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9">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"classification_timestamp": "2025-10-02T14:30:00Z”</w:t>
      </w:r>
    </w:p>
    <w:p w:rsidR="00000000" w:rsidDel="00000000" w:rsidP="00000000" w:rsidRDefault="00000000" w:rsidRPr="00000000" w14:paraId="0000026A">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3"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 4.5: Classification Results Display</w:t>
      </w:r>
    </w:p>
    <w:p w:rsidR="00000000" w:rsidDel="00000000" w:rsidP="00000000" w:rsidRDefault="00000000" w:rsidRPr="00000000" w14:paraId="0000026D">
      <w:pPr>
        <w:pStyle w:val="Heading2"/>
        <w:spacing w:after="240" w:before="240" w:line="360" w:lineRule="auto"/>
        <w:jc w:val="both"/>
        <w:rPr/>
      </w:pPr>
      <w:bookmarkStart w:colFirst="0" w:colLast="0" w:name="_nfbtn646o0jz" w:id="56"/>
      <w:bookmarkEnd w:id="56"/>
      <w:r w:rsidDel="00000000" w:rsidR="00000000" w:rsidRPr="00000000">
        <w:rPr>
          <w:rtl w:val="0"/>
        </w:rPr>
        <w:t xml:space="preserve">4.4.6 Algorithm</w:t>
      </w:r>
    </w:p>
    <w:p w:rsidR="00000000" w:rsidDel="00000000" w:rsidP="00000000" w:rsidRDefault="00000000" w:rsidRPr="00000000" w14:paraId="0000026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1: Static Feature Extraction</w:t>
      </w:r>
    </w:p>
    <w:p w:rsidR="00000000" w:rsidDel="00000000" w:rsidP="00000000" w:rsidRDefault="00000000" w:rsidRPr="00000000" w14:paraId="0000026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file_path (string) - Path to uploaded PE file</w:t>
      </w:r>
    </w:p>
    <w:p w:rsidR="00000000" w:rsidDel="00000000" w:rsidP="00000000" w:rsidRDefault="00000000" w:rsidRPr="00000000" w14:paraId="0000027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feature_vector (dict) - Extracted features for classification</w:t>
      </w:r>
    </w:p>
    <w:p w:rsidR="00000000" w:rsidDel="00000000" w:rsidP="00000000" w:rsidRDefault="00000000" w:rsidRPr="00000000" w14:paraId="0000027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Initialize feature_vector as empty dictionary</w:t>
      </w:r>
    </w:p>
    <w:p w:rsidR="00000000" w:rsidDel="00000000" w:rsidP="00000000" w:rsidRDefault="00000000" w:rsidRPr="00000000" w14:paraId="0000027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Try:</w:t>
      </w:r>
    </w:p>
    <w:p w:rsidR="00000000" w:rsidDel="00000000" w:rsidP="00000000" w:rsidRDefault="00000000" w:rsidRPr="00000000" w14:paraId="0000027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Load PE file using pefile.PE(file_path)</w:t>
      </w:r>
    </w:p>
    <w:p w:rsidR="00000000" w:rsidDel="00000000" w:rsidP="00000000" w:rsidRDefault="00000000" w:rsidRPr="00000000" w14:paraId="0000027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Extract basic metadata:</w:t>
      </w:r>
    </w:p>
    <w:p w:rsidR="00000000" w:rsidDel="00000000" w:rsidP="00000000" w:rsidRDefault="00000000" w:rsidRPr="00000000" w14:paraId="0000027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feature_vector['file_size'] = file size in bytes</w:t>
      </w:r>
    </w:p>
    <w:p w:rsidR="00000000" w:rsidDel="00000000" w:rsidP="00000000" w:rsidRDefault="00000000" w:rsidRPr="00000000" w14:paraId="0000027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feature_vector['file_hash'] = SHA-256 hash</w:t>
      </w:r>
    </w:p>
    <w:p w:rsidR="00000000" w:rsidDel="00000000" w:rsidP="00000000" w:rsidRDefault="00000000" w:rsidRPr="00000000" w14:paraId="0000027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Extract PE header information:</w:t>
      </w:r>
    </w:p>
    <w:p w:rsidR="00000000" w:rsidDel="00000000" w:rsidP="00000000" w:rsidRDefault="00000000" w:rsidRPr="00000000" w14:paraId="0000027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feature_vector['num_sections'] = len(pe.sections)</w:t>
      </w:r>
    </w:p>
    <w:p w:rsidR="00000000" w:rsidDel="00000000" w:rsidP="00000000" w:rsidRDefault="00000000" w:rsidRPr="00000000" w14:paraId="0000027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feature_vector['timestamp'] = pe.FILE_HEADER.TimeDateStamp</w:t>
      </w:r>
    </w:p>
    <w:p w:rsidR="00000000" w:rsidDel="00000000" w:rsidP="00000000" w:rsidRDefault="00000000" w:rsidRPr="00000000" w14:paraId="0000027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timestamp is anomalous (future date or pre-1990)</w:t>
      </w:r>
    </w:p>
    <w:p w:rsidR="00000000" w:rsidDel="00000000" w:rsidP="00000000" w:rsidRDefault="00000000" w:rsidRPr="00000000" w14:paraId="000002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For each section in pe.sections:</w:t>
      </w:r>
    </w:p>
    <w:p w:rsidR="00000000" w:rsidDel="00000000" w:rsidP="00000000" w:rsidRDefault="00000000" w:rsidRPr="00000000" w14:paraId="000002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 section entropy using Shannon formula</w:t>
      </w:r>
    </w:p>
    <w:p w:rsidR="00000000" w:rsidDel="00000000" w:rsidP="00000000" w:rsidRDefault="00000000" w:rsidRPr="00000000" w14:paraId="0000027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Store section name, virtual size, raw size</w:t>
      </w:r>
    </w:p>
    <w:p w:rsidR="00000000" w:rsidDel="00000000" w:rsidP="00000000" w:rsidRDefault="00000000" w:rsidRPr="00000000" w14:paraId="000002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 Compute feature_vector['avg_entropy'] = mean of section entropies</w:t>
      </w:r>
    </w:p>
    <w:p w:rsidR="00000000" w:rsidDel="00000000" w:rsidP="00000000" w:rsidRDefault="00000000" w:rsidRPr="00000000" w14:paraId="000002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 Extract import table:</w:t>
      </w:r>
    </w:p>
    <w:p w:rsidR="00000000" w:rsidDel="00000000" w:rsidP="00000000" w:rsidRDefault="00000000" w:rsidRPr="00000000" w14:paraId="0000028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Count unique imported DLLs</w:t>
      </w:r>
    </w:p>
    <w:p w:rsidR="00000000" w:rsidDel="00000000" w:rsidP="00000000" w:rsidRDefault="00000000" w:rsidRPr="00000000" w14:paraId="0000028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Count total imported functions</w:t>
      </w:r>
    </w:p>
    <w:p w:rsidR="00000000" w:rsidDel="00000000" w:rsidP="00000000" w:rsidRDefault="00000000" w:rsidRPr="00000000" w14:paraId="0000028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feature_vector['num_imports'] = total_imports</w:t>
      </w:r>
    </w:p>
    <w:p w:rsidR="00000000" w:rsidDel="00000000" w:rsidP="00000000" w:rsidRDefault="00000000" w:rsidRPr="00000000" w14:paraId="0000028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 Set feature_vector['has_debug_info'] = (debug directory exists)</w:t>
      </w:r>
    </w:p>
    <w:p w:rsidR="00000000" w:rsidDel="00000000" w:rsidP="00000000" w:rsidRDefault="00000000" w:rsidRPr="00000000" w14:paraId="0000028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 Normalize numerical features to [0,1] range for ML compatibility</w:t>
      </w:r>
    </w:p>
    <w:p w:rsidR="00000000" w:rsidDel="00000000" w:rsidP="00000000" w:rsidRDefault="00000000" w:rsidRPr="00000000" w14:paraId="0000028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Except (pefile.PEFormatError):</w:t>
      </w:r>
    </w:p>
    <w:p w:rsidR="00000000" w:rsidDel="00000000" w:rsidP="00000000" w:rsidRDefault="00000000" w:rsidRPr="00000000" w14:paraId="0000028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error indicating invalid PE file</w:t>
      </w:r>
    </w:p>
    <w:p w:rsidR="00000000" w:rsidDel="00000000" w:rsidP="00000000" w:rsidRDefault="00000000" w:rsidRPr="00000000" w14:paraId="0000028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Return feature_vector</w:t>
      </w:r>
    </w:p>
    <w:p w:rsidR="00000000" w:rsidDel="00000000" w:rsidP="00000000" w:rsidRDefault="00000000" w:rsidRPr="00000000" w14:paraId="0000028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2: Random Forest Classification</w:t>
      </w:r>
    </w:p>
    <w:p w:rsidR="00000000" w:rsidDel="00000000" w:rsidP="00000000" w:rsidRDefault="00000000" w:rsidRPr="00000000" w14:paraId="0000028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feature_vector (dict) - Features from extraction algorithm</w:t>
      </w:r>
    </w:p>
    <w:p w:rsidR="00000000" w:rsidDel="00000000" w:rsidP="00000000" w:rsidRDefault="00000000" w:rsidRPr="00000000" w14:paraId="0000028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prediction (string), confidence (float)</w:t>
      </w:r>
    </w:p>
    <w:p w:rsidR="00000000" w:rsidDel="00000000" w:rsidP="00000000" w:rsidRDefault="00000000" w:rsidRPr="00000000" w14:paraId="0000028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Load trained Random Forest model from artifact_path</w:t>
      </w:r>
    </w:p>
    <w:p w:rsidR="00000000" w:rsidDel="00000000" w:rsidP="00000000" w:rsidRDefault="00000000" w:rsidRPr="00000000" w14:paraId="0000028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Load feature scaler and encoder from training pipeline</w:t>
      </w:r>
    </w:p>
    <w:p w:rsidR="00000000" w:rsidDel="00000000" w:rsidP="00000000" w:rsidRDefault="00000000" w:rsidRPr="00000000" w14:paraId="0000029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Convert feature_vector to numpy array in consistent order</w:t>
      </w:r>
    </w:p>
    <w:p w:rsidR="00000000" w:rsidDel="00000000" w:rsidP="00000000" w:rsidRDefault="00000000" w:rsidRPr="00000000" w14:paraId="0000029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Apply scaling transformation: scaled_features = scaler.transform(features)</w:t>
      </w:r>
    </w:p>
    <w:p w:rsidR="00000000" w:rsidDel="00000000" w:rsidP="00000000" w:rsidRDefault="00000000" w:rsidRPr="00000000" w14:paraId="0000029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Generate predictions:</w:t>
      </w:r>
    </w:p>
    <w:p w:rsidR="00000000" w:rsidDel="00000000" w:rsidP="00000000" w:rsidRDefault="00000000" w:rsidRPr="00000000" w14:paraId="0000029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class_probabilities = model.predict_proba(scaled_features)</w:t>
      </w:r>
    </w:p>
    <w:p w:rsidR="00000000" w:rsidDel="00000000" w:rsidP="00000000" w:rsidRDefault="00000000" w:rsidRPr="00000000" w14:paraId="000002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predicted_class_index = argmax(class_probabilities)</w:t>
      </w:r>
    </w:p>
    <w:p w:rsidR="00000000" w:rsidDel="00000000" w:rsidP="00000000" w:rsidRDefault="00000000" w:rsidRPr="00000000" w14:paraId="000002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 confidence = max(class_probabilities)</w:t>
      </w:r>
    </w:p>
    <w:p w:rsidR="00000000" w:rsidDel="00000000" w:rsidP="00000000" w:rsidRDefault="00000000" w:rsidRPr="00000000" w14:paraId="0000029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Map predicted_class_index to label:</w:t>
      </w:r>
    </w:p>
    <w:p w:rsidR="00000000" w:rsidDel="00000000" w:rsidP="00000000" w:rsidRDefault="00000000" w:rsidRPr="00000000" w14:paraId="00000297">
      <w:pPr>
        <w:spacing w:after="240" w:before="240"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- 0 → "benign"</w:t>
      </w:r>
    </w:p>
    <w:p w:rsidR="00000000" w:rsidDel="00000000" w:rsidP="00000000" w:rsidRDefault="00000000" w:rsidRPr="00000000" w14:paraId="00000298">
      <w:pPr>
        <w:spacing w:after="240" w:before="240"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- 1 → "malicious"</w:t>
      </w:r>
    </w:p>
    <w:p w:rsidR="00000000" w:rsidDel="00000000" w:rsidP="00000000" w:rsidRDefault="00000000" w:rsidRPr="00000000" w14:paraId="0000029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Return (predicted_label, confidence)</w:t>
      </w:r>
    </w:p>
    <w:p w:rsidR="00000000" w:rsidDel="00000000" w:rsidP="00000000" w:rsidRDefault="00000000" w:rsidRPr="00000000" w14:paraId="0000029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3: Model Training (Administrative)</w:t>
      </w:r>
    </w:p>
    <w:p w:rsidR="00000000" w:rsidDel="00000000" w:rsidP="00000000" w:rsidRDefault="00000000" w:rsidRPr="00000000" w14:paraId="0000029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training_csv_path (string) - Path to labeled training dataset</w:t>
      </w:r>
    </w:p>
    <w:p w:rsidR="00000000" w:rsidDel="00000000" w:rsidP="00000000" w:rsidRDefault="00000000" w:rsidRPr="00000000" w14:paraId="0000029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trained_model, performance_metrics</w:t>
      </w:r>
    </w:p>
    <w:p w:rsidR="00000000" w:rsidDel="00000000" w:rsidP="00000000" w:rsidRDefault="00000000" w:rsidRPr="00000000" w14:paraId="0000029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Load training data: df = pd.read_csv(training_csv_path)</w:t>
      </w:r>
    </w:p>
    <w:p w:rsidR="00000000" w:rsidDel="00000000" w:rsidP="00000000" w:rsidRDefault="00000000" w:rsidRPr="00000000" w14:paraId="000002A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Separate features (X) and labels (y):</w:t>
      </w:r>
    </w:p>
    <w:p w:rsidR="00000000" w:rsidDel="00000000" w:rsidP="00000000" w:rsidRDefault="00000000" w:rsidRPr="00000000" w14:paraId="000002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X = df.drop(['label', 'file_hash'], axis=1)</w:t>
      </w:r>
    </w:p>
    <w:p w:rsidR="00000000" w:rsidDel="00000000" w:rsidP="00000000" w:rsidRDefault="00000000" w:rsidRPr="00000000" w14:paraId="000002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y = df['label']</w:t>
      </w:r>
    </w:p>
    <w:p w:rsidR="00000000" w:rsidDel="00000000" w:rsidP="00000000" w:rsidRDefault="00000000" w:rsidRPr="00000000" w14:paraId="000002A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Split into training and test sets (80/20):</w:t>
      </w:r>
    </w:p>
    <w:p w:rsidR="00000000" w:rsidDel="00000000" w:rsidP="00000000" w:rsidRDefault="00000000" w:rsidRPr="00000000" w14:paraId="000002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X_train, X_test, y_train, y_test = train_test_split(X, y, test_size=0.2)</w:t>
      </w:r>
    </w:p>
    <w:p w:rsidR="00000000" w:rsidDel="00000000" w:rsidP="00000000" w:rsidRDefault="00000000" w:rsidRPr="00000000" w14:paraId="000002A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Initialize preprocessing pipeline:</w:t>
      </w:r>
    </w:p>
    <w:p w:rsidR="00000000" w:rsidDel="00000000" w:rsidP="00000000" w:rsidRDefault="00000000" w:rsidRPr="00000000" w14:paraId="000002A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scaler = StandardScaler()</w:t>
      </w:r>
    </w:p>
    <w:p w:rsidR="00000000" w:rsidDel="00000000" w:rsidP="00000000" w:rsidRDefault="00000000" w:rsidRPr="00000000" w14:paraId="000002A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X_train_scaled = scaler.fit_transform(X_train)</w:t>
      </w:r>
    </w:p>
    <w:p w:rsidR="00000000" w:rsidDel="00000000" w:rsidP="00000000" w:rsidRDefault="00000000" w:rsidRPr="00000000" w14:paraId="000002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X_test_scaled = scaler.transform(X_test)</w:t>
      </w:r>
    </w:p>
    <w:p w:rsidR="00000000" w:rsidDel="00000000" w:rsidP="00000000" w:rsidRDefault="00000000" w:rsidRPr="00000000" w14:paraId="000002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Train Random Forest classifier:</w:t>
      </w:r>
    </w:p>
    <w:p w:rsidR="00000000" w:rsidDel="00000000" w:rsidP="00000000" w:rsidRDefault="00000000" w:rsidRPr="00000000" w14:paraId="000002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model = RandomForestClassifier(n_estimators=100, max_depth=10)</w:t>
      </w:r>
    </w:p>
    <w:p w:rsidR="00000000" w:rsidDel="00000000" w:rsidP="00000000" w:rsidRDefault="00000000" w:rsidRPr="00000000" w14:paraId="000002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model.fit(X_train_scaled, y_train)</w:t>
      </w:r>
    </w:p>
    <w:p w:rsidR="00000000" w:rsidDel="00000000" w:rsidP="00000000" w:rsidRDefault="00000000" w:rsidRPr="00000000" w14:paraId="000002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Evaluate on test set:</w:t>
      </w:r>
    </w:p>
    <w:p w:rsidR="00000000" w:rsidDel="00000000" w:rsidP="00000000" w:rsidRDefault="00000000" w:rsidRPr="00000000" w14:paraId="000002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y_pred = model.predict(X_test_scaled)</w:t>
      </w:r>
    </w:p>
    <w:p w:rsidR="00000000" w:rsidDel="00000000" w:rsidP="00000000" w:rsidRDefault="00000000" w:rsidRPr="00000000" w14:paraId="000002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accuracy = accuracy_score(y_test, y_pred)</w:t>
      </w:r>
    </w:p>
    <w:p w:rsidR="00000000" w:rsidDel="00000000" w:rsidP="00000000" w:rsidRDefault="00000000" w:rsidRPr="00000000" w14:paraId="000002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precision = precision_score(y_test, y_pred)</w:t>
      </w:r>
    </w:p>
    <w:p w:rsidR="00000000" w:rsidDel="00000000" w:rsidP="00000000" w:rsidRDefault="00000000" w:rsidRPr="00000000" w14:paraId="000002B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recall = recall_score(y_test, y_pred)</w:t>
      </w:r>
    </w:p>
    <w:p w:rsidR="00000000" w:rsidDel="00000000" w:rsidP="00000000" w:rsidRDefault="00000000" w:rsidRPr="00000000" w14:paraId="000002B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f1 = f1_score(y_test, y_pred)</w:t>
      </w:r>
    </w:p>
    <w:p w:rsidR="00000000" w:rsidDel="00000000" w:rsidP="00000000" w:rsidRDefault="00000000" w:rsidRPr="00000000" w14:paraId="000002B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Save model and scaler:</w:t>
      </w:r>
    </w:p>
    <w:p w:rsidR="00000000" w:rsidDel="00000000" w:rsidP="00000000" w:rsidRDefault="00000000" w:rsidRPr="00000000" w14:paraId="000002B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joblib.dump(model, 'model_artifact.joblib')</w:t>
      </w:r>
    </w:p>
    <w:p w:rsidR="00000000" w:rsidDel="00000000" w:rsidP="00000000" w:rsidRDefault="00000000" w:rsidRPr="00000000" w14:paraId="000002B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joblib.dump(scaler, 'scaler_artifact.joblib')</w:t>
      </w:r>
    </w:p>
    <w:p w:rsidR="00000000" w:rsidDel="00000000" w:rsidP="00000000" w:rsidRDefault="00000000" w:rsidRPr="00000000" w14:paraId="000002B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Return (model, {accuracy, precision, recall, f1})</w:t>
      </w:r>
    </w:p>
    <w:p w:rsidR="00000000" w:rsidDel="00000000" w:rsidP="00000000" w:rsidRDefault="00000000" w:rsidRPr="00000000" w14:paraId="000002B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4.4.7 Data Dictionary</w:t>
      </w:r>
    </w:p>
    <w:p w:rsidR="00000000" w:rsidDel="00000000" w:rsidP="00000000" w:rsidRDefault="00000000" w:rsidRPr="00000000" w14:paraId="000002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 dictionary is a comprehensive reference document that catalogs all data elements within a system, specifying each field's name, data type, format, constraints, and functional purpose. It serves as the authoritative source for understanding data structure, ensuring consistent interpretation and usage across development, administration, and documentation activities.</w:t>
      </w:r>
    </w:p>
    <w:p w:rsidR="00000000" w:rsidDel="00000000" w:rsidP="00000000" w:rsidRDefault="00000000" w:rsidRPr="00000000" w14:paraId="000002B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p w:rsidR="00000000" w:rsidDel="00000000" w:rsidP="00000000" w:rsidRDefault="00000000" w:rsidRPr="00000000" w14:paraId="000002B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2B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2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Value</w:t>
      </w:r>
    </w:p>
    <w:p w:rsidR="00000000" w:rsidDel="00000000" w:rsidP="00000000" w:rsidRDefault="00000000" w:rsidRPr="00000000" w14:paraId="000002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sample_id</w:t>
      </w:r>
    </w:p>
    <w:p w:rsidR="00000000" w:rsidDel="00000000" w:rsidP="00000000" w:rsidRDefault="00000000" w:rsidRPr="00000000" w14:paraId="000002B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(UUID)</w:t>
      </w:r>
    </w:p>
    <w:p w:rsidR="00000000" w:rsidDel="00000000" w:rsidP="00000000" w:rsidRDefault="00000000" w:rsidRPr="00000000" w14:paraId="000002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Unique identifier for analyzed file</w:t>
      </w:r>
    </w:p>
    <w:p w:rsidR="00000000" w:rsidDel="00000000" w:rsidP="00000000" w:rsidRDefault="00000000" w:rsidRPr="00000000" w14:paraId="000002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"a7f3c8d2-..."</w:t>
      </w:r>
    </w:p>
    <w:p w:rsidR="00000000" w:rsidDel="00000000" w:rsidP="00000000" w:rsidRDefault="00000000" w:rsidRPr="00000000" w14:paraId="000002C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file_name</w:t>
      </w:r>
    </w:p>
    <w:p w:rsidR="00000000" w:rsidDel="00000000" w:rsidP="00000000" w:rsidRDefault="00000000" w:rsidRPr="00000000" w14:paraId="000002C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p w:rsidR="00000000" w:rsidDel="00000000" w:rsidP="00000000" w:rsidRDefault="00000000" w:rsidRPr="00000000" w14:paraId="000002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uploaded filename</w:t>
      </w:r>
    </w:p>
    <w:p w:rsidR="00000000" w:rsidDel="00000000" w:rsidP="00000000" w:rsidRDefault="00000000" w:rsidRPr="00000000" w14:paraId="000002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sectPr>
      <w:headerReference r:id="rId83" w:type="default"/>
      <w:footerReference r:id="rId84" w:type="default"/>
      <w:pgSz w:h="16838" w:w="11906" w:orient="portrait"/>
      <w:pgMar w:bottom="1440" w:top="6735.118110236222" w:left="1440" w:right="1440" w:header="720" w:footer="720"/>
      <w:pgNumType w:start="1"/>
      <w:sectPrChange w:author="Chikezie Okpaleke" w:id="0" w:date="2025-10-04T12:06:57Z">
        <w:sectPr w:rsidR="000000" w:rsidDel="000000" w:rsidRPr="000000" w:rsidSect="000000">
          <w:pgMar w:bottom="1440" w:top="1440" w:left="1440" w:right="1440" w:header="720" w:footer="720"/>
          <w:pgNumType w:start="1"/>
          <w:pgSz w:h="16838" w:w="11906" w:orient="portrait"/>
        </w:sectPr>
      </w:sectPrChange>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zubuike Prince Chinazaekpere" w:id="0" w:date="2025-10-02T16:42:52Z">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out the advantages as you did for the weaknesses of the existing system</w:t>
      </w:r>
    </w:p>
  </w:comment>
  <w:comment w:author="Odigwe Edozie" w:id="1" w:date="2025-10-02T17:08:19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listed out the advantages Sir.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5">
    <w:pPr>
      <w:jc w:val="center"/>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6">
    <w:pPr>
      <w:pStyle w:val="Heading1"/>
      <w:jc w:val="center"/>
      <w:rPr>
        <w:ins w:author="Ifeanyi Eluemelem" w:id="2" w:date="2025-10-03T02:37:57Z"/>
        <w:sz w:val="34"/>
        <w:szCs w:val="34"/>
        <w:rPrChange w:author="Ifeanyi Eluemelem" w:id="1" w:date="2025-10-03T02:37:57Z">
          <w:rPr/>
        </w:rPrChange>
      </w:rPr>
    </w:pPr>
    <w:ins w:author="Ifeanyi Eluemelem" w:id="2" w:date="2025-10-03T02:37:57Z">
      <w:bookmarkStart w:colFirst="0" w:colLast="0" w:name="_6ro9m2d1r25y" w:id="57"/>
      <w:bookmarkEnd w:id="57"/>
      <w:r w:rsidDel="00000000" w:rsidR="00000000" w:rsidRPr="00000000">
        <w:rPr>
          <w:rtl w:val="0"/>
        </w:rPr>
      </w:r>
    </w:ins>
  </w:p>
  <w:p w:rsidR="00000000" w:rsidDel="00000000" w:rsidP="00000000" w:rsidRDefault="00000000" w:rsidRPr="00000000" w14:paraId="000002C7">
    <w:pPr>
      <w:rPr>
        <w:sz w:val="34"/>
        <w:szCs w:val="34"/>
        <w:rPrChange w:author="Ifeanyi Eluemelem" w:id="1" w:date="2025-10-03T02:37:57Z">
          <w:rPr/>
        </w:rPrChang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before="280" w:line="36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before="280" w:line="360" w:lineRule="auto"/>
      <w:jc w:val="both"/>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40" w:before="24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32604/cmc.2022.024309" TargetMode="External"/><Relationship Id="rId84" Type="http://schemas.openxmlformats.org/officeDocument/2006/relationships/footer" Target="footer1.xml"/><Relationship Id="rId83" Type="http://schemas.openxmlformats.org/officeDocument/2006/relationships/header" Target="header1.xml"/><Relationship Id="rId42" Type="http://schemas.openxmlformats.org/officeDocument/2006/relationships/hyperlink" Target="https://doi.org/10.1016/j.cose.2016.02.001" TargetMode="External"/><Relationship Id="rId41" Type="http://schemas.openxmlformats.org/officeDocument/2006/relationships/hyperlink" Target="https://doi.org/10.1016/j.cose.2016.02.001" TargetMode="External"/><Relationship Id="rId44" Type="http://schemas.openxmlformats.org/officeDocument/2006/relationships/hyperlink" Target="https://doi.org/10.1016/j.adhoc.2024.103523" TargetMode="External"/><Relationship Id="rId43" Type="http://schemas.openxmlformats.org/officeDocument/2006/relationships/hyperlink" Target="https://doi.org/10.1016/j.adhoc.2024.103523" TargetMode="External"/><Relationship Id="rId46" Type="http://schemas.openxmlformats.org/officeDocument/2006/relationships/hyperlink" Target="https://www.ncc.gov.ng/statistics-reports/industry-overview" TargetMode="External"/><Relationship Id="rId45" Type="http://schemas.openxmlformats.org/officeDocument/2006/relationships/hyperlink" Target="https://www.ncc.gov.ng/statistics-reports/industry-overview" TargetMode="External"/><Relationship Id="rId80" Type="http://schemas.openxmlformats.org/officeDocument/2006/relationships/image" Target="media/image6.jpg"/><Relationship Id="rId82" Type="http://schemas.openxmlformats.org/officeDocument/2006/relationships/image" Target="media/image1.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i.org/10.1016/j.future.2020.02.002" TargetMode="External"/><Relationship Id="rId48" Type="http://schemas.openxmlformats.org/officeDocument/2006/relationships/hyperlink" Target="https://www.nerc.gov.ng/index.php/library/documents/Annual-Reports" TargetMode="External"/><Relationship Id="rId47" Type="http://schemas.openxmlformats.org/officeDocument/2006/relationships/hyperlink" Target="https://www.nerc.gov.ng/index.php/library/documents/Annual-Reports" TargetMode="External"/><Relationship Id="rId49" Type="http://schemas.openxmlformats.org/officeDocument/2006/relationships/hyperlink" Target="https://nitda.gov.ng/wp-content/uploads/2023/07/Digital-Literacy-Framework.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i.org/10.1080/10494820.2020.1813180" TargetMode="External"/><Relationship Id="rId8" Type="http://schemas.openxmlformats.org/officeDocument/2006/relationships/hyperlink" Target="https://doi.org/10.1080/10494820.2020.1813180" TargetMode="External"/><Relationship Id="rId73" Type="http://schemas.openxmlformats.org/officeDocument/2006/relationships/image" Target="media/image9.png"/><Relationship Id="rId72" Type="http://schemas.openxmlformats.org/officeDocument/2006/relationships/image" Target="media/image11.png"/><Relationship Id="rId31" Type="http://schemas.openxmlformats.org/officeDocument/2006/relationships/hyperlink" Target="https://doi.org/10.1109/TII.2022.3165884" TargetMode="External"/><Relationship Id="rId75" Type="http://schemas.openxmlformats.org/officeDocument/2006/relationships/image" Target="media/image10.png"/><Relationship Id="rId30" Type="http://schemas.openxmlformats.org/officeDocument/2006/relationships/hyperlink" Target="https://doi.org/10.1016/j.jnca.2019.102526" TargetMode="External"/><Relationship Id="rId74" Type="http://schemas.openxmlformats.org/officeDocument/2006/relationships/image" Target="media/image8.png"/><Relationship Id="rId33" Type="http://schemas.openxmlformats.org/officeDocument/2006/relationships/hyperlink" Target="https://doi.org/10.1177/1550147718776541" TargetMode="External"/><Relationship Id="rId77" Type="http://schemas.openxmlformats.org/officeDocument/2006/relationships/image" Target="media/image12.png"/><Relationship Id="rId32" Type="http://schemas.openxmlformats.org/officeDocument/2006/relationships/hyperlink" Target="https://doi.org/10.1109/TII.2022.3165884" TargetMode="External"/><Relationship Id="rId76" Type="http://schemas.openxmlformats.org/officeDocument/2006/relationships/image" Target="media/image4.png"/><Relationship Id="rId35" Type="http://schemas.openxmlformats.org/officeDocument/2006/relationships/hyperlink" Target="https://www.kaspersky.com/about/press-releases/2021_new-malicious-files-discovered-daily-grow-by-57-to-380000-in-2021" TargetMode="External"/><Relationship Id="rId79" Type="http://schemas.openxmlformats.org/officeDocument/2006/relationships/image" Target="media/image7.png"/><Relationship Id="rId34" Type="http://schemas.openxmlformats.org/officeDocument/2006/relationships/hyperlink" Target="https://doi.org/10.1177/1550147718776541" TargetMode="External"/><Relationship Id="rId78" Type="http://schemas.openxmlformats.org/officeDocument/2006/relationships/image" Target="media/image3.png"/><Relationship Id="rId71" Type="http://schemas.openxmlformats.org/officeDocument/2006/relationships/image" Target="media/image5.png"/><Relationship Id="rId70" Type="http://schemas.openxmlformats.org/officeDocument/2006/relationships/hyperlink" Target="https://www.weforum.org/publications/the-future-of-jobs-report-2023/" TargetMode="External"/><Relationship Id="rId37" Type="http://schemas.openxmlformats.org/officeDocument/2006/relationships/hyperlink" Target="https://doi.org/10.1007/s11042-021-10749-5" TargetMode="External"/><Relationship Id="rId36" Type="http://schemas.openxmlformats.org/officeDocument/2006/relationships/hyperlink" Target="https://www.kaspersky.com/about/press-releases/2021_new-malicious-files-discovered-daily-grow-by-57-to-380000-in-2021" TargetMode="External"/><Relationship Id="rId39" Type="http://schemas.openxmlformats.org/officeDocument/2006/relationships/hyperlink" Target="https://doi.org/10.32604/cmc.2022.024309" TargetMode="External"/><Relationship Id="rId38" Type="http://schemas.openxmlformats.org/officeDocument/2006/relationships/hyperlink" Target="https://doi.org/10.1007/s11042-021-10749-5" TargetMode="External"/><Relationship Id="rId62" Type="http://schemas.openxmlformats.org/officeDocument/2006/relationships/hyperlink" Target="https://unesdoc.unesco.org/ark:/48223/pf0000381329" TargetMode="External"/><Relationship Id="rId61" Type="http://schemas.openxmlformats.org/officeDocument/2006/relationships/hyperlink" Target="https://unesdoc.unesco.org/ark:/48223/pf0000381329" TargetMode="External"/><Relationship Id="rId20" Type="http://schemas.openxmlformats.org/officeDocument/2006/relationships/hyperlink" Target="https://hbr.org/2019/02/mckinseys-three-horizons-model-defined-innovation-for-years-heres-why-it-no-longer-applies" TargetMode="External"/><Relationship Id="rId64" Type="http://schemas.openxmlformats.org/officeDocument/2006/relationships/hyperlink" Target="https://sdgs.un.org/publications/transforming-our-world-2030-agenda-sustainable-development-17981" TargetMode="External"/><Relationship Id="rId63" Type="http://schemas.openxmlformats.org/officeDocument/2006/relationships/hyperlink" Target="https://sdgs.un.org/publications/transforming-our-world-2030-agenda-sustainable-development-17981" TargetMode="External"/><Relationship Id="rId22" Type="http://schemas.openxmlformats.org/officeDocument/2006/relationships/hyperlink" Target="https://doi.org/10.7717/peerj-cs.285" TargetMode="External"/><Relationship Id="rId66" Type="http://schemas.openxmlformats.org/officeDocument/2006/relationships/hyperlink" Target="https://doi.org/10.1108/LM-07-2018-0055" TargetMode="External"/><Relationship Id="rId21" Type="http://schemas.openxmlformats.org/officeDocument/2006/relationships/hyperlink" Target="https://doi.org/10.7717/peerj-cs.285" TargetMode="External"/><Relationship Id="rId65" Type="http://schemas.openxmlformats.org/officeDocument/2006/relationships/hyperlink" Target="https://doi.org/10.1108/LM-07-2018-0055" TargetMode="External"/><Relationship Id="rId24" Type="http://schemas.openxmlformats.org/officeDocument/2006/relationships/hyperlink" Target="https://doi.org/10.1007/s11416-015-0261-z" TargetMode="External"/><Relationship Id="rId68" Type="http://schemas.openxmlformats.org/officeDocument/2006/relationships/hyperlink" Target="https://doi.org/10.1016/j.future.2019.10.021" TargetMode="External"/><Relationship Id="rId23" Type="http://schemas.openxmlformats.org/officeDocument/2006/relationships/hyperlink" Target="https://doi.org/10.1007/s11416-015-0261-z" TargetMode="External"/><Relationship Id="rId67" Type="http://schemas.openxmlformats.org/officeDocument/2006/relationships/hyperlink" Target="https://doi.org/10.1016/j.future.2019.10.021" TargetMode="External"/><Relationship Id="rId60" Type="http://schemas.openxmlformats.org/officeDocument/2006/relationships/hyperlink" Target="https://doi.org/10.1007/978-981-10-8201-5_13" TargetMode="External"/><Relationship Id="rId26" Type="http://schemas.openxmlformats.org/officeDocument/2006/relationships/hyperlink" Target="https://doi.org/10.2307/249008" TargetMode="External"/><Relationship Id="rId25" Type="http://schemas.openxmlformats.org/officeDocument/2006/relationships/hyperlink" Target="https://doi.org/10.2307/249008" TargetMode="External"/><Relationship Id="rId69" Type="http://schemas.openxmlformats.org/officeDocument/2006/relationships/hyperlink" Target="https://www.weforum.org/publications/the-future-of-jobs-report-2023/" TargetMode="External"/><Relationship Id="rId28" Type="http://schemas.openxmlformats.org/officeDocument/2006/relationships/hyperlink" Target="https://doi.org/10.1186/s41239-018-0116-z" TargetMode="External"/><Relationship Id="rId27" Type="http://schemas.openxmlformats.org/officeDocument/2006/relationships/hyperlink" Target="https://doi.org/10.1186/s41239-018-0116-z" TargetMode="External"/><Relationship Id="rId29" Type="http://schemas.openxmlformats.org/officeDocument/2006/relationships/hyperlink" Target="https://doi.org/10.1016/j.jnca.2019.102526" TargetMode="External"/><Relationship Id="rId51" Type="http://schemas.openxmlformats.org/officeDocument/2006/relationships/hyperlink" Target="https://nitda.gov.ng/wp-content/uploads/2024/02/SRAP-2.O.pdf" TargetMode="External"/><Relationship Id="rId50" Type="http://schemas.openxmlformats.org/officeDocument/2006/relationships/hyperlink" Target="https://nitda.gov.ng/wp-content/uploads/2023/07/Digital-Literacy-Framework.pdf" TargetMode="External"/><Relationship Id="rId53" Type="http://schemas.openxmlformats.org/officeDocument/2006/relationships/hyperlink" Target="https://doi.org/10.1016/j.caeai.2021.100033" TargetMode="External"/><Relationship Id="rId52" Type="http://schemas.openxmlformats.org/officeDocument/2006/relationships/hyperlink" Target="https://nitda.gov.ng/wp-content/uploads/2024/02/SRAP-2.O.pdf" TargetMode="External"/><Relationship Id="rId11" Type="http://schemas.openxmlformats.org/officeDocument/2006/relationships/hyperlink" Target="https://doi.org/10.1155/2018/9085914" TargetMode="External"/><Relationship Id="rId55" Type="http://schemas.openxmlformats.org/officeDocument/2006/relationships/hyperlink" Target="https://doi.org/10.1016/j.cosrev.2023.100542" TargetMode="External"/><Relationship Id="rId10" Type="http://schemas.openxmlformats.org/officeDocument/2006/relationships/hyperlink" Target="https://doi.org/10.1016/j.future.2020.02.002" TargetMode="External"/><Relationship Id="rId54" Type="http://schemas.openxmlformats.org/officeDocument/2006/relationships/hyperlink" Target="https://doi.org/10.1016/j.caeai.2021.100033" TargetMode="External"/><Relationship Id="rId13" Type="http://schemas.openxmlformats.org/officeDocument/2006/relationships/hyperlink" Target="https://doi.org/10.1016/j.jnca.2020.102781" TargetMode="External"/><Relationship Id="rId57" Type="http://schemas.openxmlformats.org/officeDocument/2006/relationships/hyperlink" Target="https://doi.org/10.1016/j.procs.2015.02.149" TargetMode="External"/><Relationship Id="rId12" Type="http://schemas.openxmlformats.org/officeDocument/2006/relationships/hyperlink" Target="https://doi.org/10.1155/2018/9085914" TargetMode="External"/><Relationship Id="rId56" Type="http://schemas.openxmlformats.org/officeDocument/2006/relationships/hyperlink" Target="https://doi.org/10.1016/j.cosrev.2023.100542" TargetMode="External"/><Relationship Id="rId15" Type="http://schemas.openxmlformats.org/officeDocument/2006/relationships/hyperlink" Target="https://doi.org/10.1109/ACCESS.2021.3088792" TargetMode="External"/><Relationship Id="rId59" Type="http://schemas.openxmlformats.org/officeDocument/2006/relationships/hyperlink" Target="https://doi.org/10.1007/978-981-10-8201-5_13" TargetMode="External"/><Relationship Id="rId14" Type="http://schemas.openxmlformats.org/officeDocument/2006/relationships/hyperlink" Target="https://doi.org/10.1016/j.jnca.2020.102781" TargetMode="External"/><Relationship Id="rId58" Type="http://schemas.openxmlformats.org/officeDocument/2006/relationships/hyperlink" Target="https://doi.org/10.1016/j.procs.2015.02.149" TargetMode="External"/><Relationship Id="rId17" Type="http://schemas.openxmlformats.org/officeDocument/2006/relationships/hyperlink" Target="https://doi.org/10.1177/014920639101700108" TargetMode="External"/><Relationship Id="rId16" Type="http://schemas.openxmlformats.org/officeDocument/2006/relationships/hyperlink" Target="https://doi.org/10.1109/ACCESS.2021.3088792" TargetMode="External"/><Relationship Id="rId19" Type="http://schemas.openxmlformats.org/officeDocument/2006/relationships/hyperlink" Target="https://hbr.org/2019/02/mckinseys-three-horizons-model-defined-innovation-for-years-heres-why-it-no-longer-applies" TargetMode="External"/><Relationship Id="rId18" Type="http://schemas.openxmlformats.org/officeDocument/2006/relationships/hyperlink" Target="https://doi.org/10.1177/01492063910170010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